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514F6E" w14:textId="739C95C1" w:rsidR="00D11102" w:rsidRPr="00A10451" w:rsidRDefault="00D11102" w:rsidP="00E87BA7">
      <w:pPr>
        <w:ind w:right="-2"/>
        <w:jc w:val="center"/>
        <w:rPr>
          <w:rFonts w:cs="David"/>
        </w:rPr>
      </w:pPr>
      <w:r w:rsidRPr="00A10451">
        <w:rPr>
          <w:rFonts w:cs="David" w:hint="cs"/>
          <w:noProof/>
        </w:rPr>
        <w:drawing>
          <wp:anchor distT="0" distB="0" distL="114300" distR="114300" simplePos="0" relativeHeight="251637760" behindDoc="0" locked="0" layoutInCell="1" allowOverlap="1" wp14:anchorId="31A4910F" wp14:editId="0665DAB3">
            <wp:simplePos x="0" y="0"/>
            <wp:positionH relativeFrom="margin">
              <wp:align>center</wp:align>
            </wp:positionH>
            <wp:positionV relativeFrom="paragraph">
              <wp:posOffset>0</wp:posOffset>
            </wp:positionV>
            <wp:extent cx="1874520" cy="2058670"/>
            <wp:effectExtent l="0" t="0" r="0"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2058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5A4CB8" w14:textId="52F6882F" w:rsidR="00682A94" w:rsidRPr="00A10451" w:rsidRDefault="005927BE" w:rsidP="00E87BA7">
      <w:pPr>
        <w:ind w:right="-2"/>
        <w:jc w:val="center"/>
        <w:rPr>
          <w:rFonts w:cs="David"/>
        </w:rPr>
      </w:pPr>
      <w:r w:rsidRPr="00E74E2B">
        <w:rPr>
          <w:rFonts w:cs="David"/>
          <w:color w:val="000000" w:themeColor="text1"/>
        </w:rPr>
        <w:t>R</w:t>
      </w:r>
      <w:r w:rsidR="00DE423F" w:rsidRPr="00E74E2B">
        <w:rPr>
          <w:rFonts w:cs="David" w:hint="cs"/>
          <w:color w:val="000000" w:themeColor="text1"/>
        </w:rPr>
        <w:t>esearch</w:t>
      </w:r>
      <w:r w:rsidR="00DE423F" w:rsidRPr="00A10451">
        <w:rPr>
          <w:rFonts w:cs="David" w:hint="cs"/>
          <w:color w:val="FF0000"/>
        </w:rPr>
        <w:t xml:space="preserve"> </w:t>
      </w:r>
      <w:r w:rsidR="00DE423F" w:rsidRPr="00E74E2B">
        <w:rPr>
          <w:rFonts w:cs="David" w:hint="cs"/>
          <w:color w:val="000000" w:themeColor="text1"/>
        </w:rPr>
        <w:t>proposal</w:t>
      </w:r>
    </w:p>
    <w:p w14:paraId="2DA10EA1" w14:textId="40BF45BC" w:rsidR="00E20BC7" w:rsidRPr="00A10451" w:rsidRDefault="00682A94" w:rsidP="00E87BA7">
      <w:pPr>
        <w:ind w:right="-2"/>
        <w:jc w:val="center"/>
        <w:rPr>
          <w:rFonts w:cs="David"/>
        </w:rPr>
      </w:pPr>
      <w:r w:rsidRPr="00A10451">
        <w:rPr>
          <w:rFonts w:cs="David" w:hint="cs"/>
        </w:rPr>
        <w:t>In fulfillment of the requirements for the Ph</w:t>
      </w:r>
      <w:r w:rsidR="000A4FE6">
        <w:rPr>
          <w:rFonts w:cs="David"/>
        </w:rPr>
        <w:t>.</w:t>
      </w:r>
      <w:r w:rsidRPr="00A10451">
        <w:rPr>
          <w:rFonts w:cs="David" w:hint="cs"/>
        </w:rPr>
        <w:t>D</w:t>
      </w:r>
      <w:r w:rsidR="000A4FE6">
        <w:rPr>
          <w:rFonts w:cs="David"/>
        </w:rPr>
        <w:t>.</w:t>
      </w:r>
      <w:r w:rsidRPr="00A10451">
        <w:rPr>
          <w:rFonts w:cs="David" w:hint="cs"/>
        </w:rPr>
        <w:t xml:space="preserve"> candidacy examination</w:t>
      </w:r>
    </w:p>
    <w:p w14:paraId="145667C9" w14:textId="51D837F3" w:rsidR="00682A94" w:rsidRPr="00A10451" w:rsidRDefault="00682A94" w:rsidP="00E87BA7">
      <w:pPr>
        <w:ind w:right="-2"/>
        <w:jc w:val="center"/>
        <w:rPr>
          <w:rFonts w:cs="David"/>
        </w:rPr>
      </w:pPr>
    </w:p>
    <w:p w14:paraId="6A222F63" w14:textId="257E4CF0" w:rsidR="004F072C" w:rsidRPr="00A10451" w:rsidRDefault="007C6D6D" w:rsidP="002B55CD">
      <w:pPr>
        <w:ind w:right="-2"/>
        <w:jc w:val="center"/>
        <w:rPr>
          <w:rFonts w:cs="David"/>
          <w:sz w:val="48"/>
          <w:szCs w:val="48"/>
        </w:rPr>
      </w:pPr>
      <w:bookmarkStart w:id="3" w:name="OLE_LINK184"/>
      <w:bookmarkStart w:id="4" w:name="OLE_LINK185"/>
      <w:r>
        <w:rPr>
          <w:rFonts w:cs="David"/>
          <w:sz w:val="48"/>
          <w:szCs w:val="48"/>
        </w:rPr>
        <w:t>D</w:t>
      </w:r>
      <w:r w:rsidR="00150108">
        <w:rPr>
          <w:rFonts w:cs="David"/>
          <w:sz w:val="48"/>
          <w:szCs w:val="48"/>
        </w:rPr>
        <w:t>evelopment</w:t>
      </w:r>
      <w:r w:rsidR="004C22E7">
        <w:rPr>
          <w:rFonts w:cs="David"/>
          <w:sz w:val="48"/>
          <w:szCs w:val="48"/>
        </w:rPr>
        <w:t xml:space="preserve"> </w:t>
      </w:r>
      <w:r w:rsidR="005B0C85">
        <w:rPr>
          <w:rFonts w:cs="David"/>
          <w:sz w:val="48"/>
          <w:szCs w:val="48"/>
        </w:rPr>
        <w:t xml:space="preserve">of methods for </w:t>
      </w:r>
      <w:r w:rsidR="00395474">
        <w:rPr>
          <w:rFonts w:cs="David"/>
          <w:sz w:val="48"/>
          <w:szCs w:val="48"/>
        </w:rPr>
        <w:t>adaptive</w:t>
      </w:r>
      <w:r w:rsidR="007272F8">
        <w:rPr>
          <w:rFonts w:cs="David"/>
          <w:sz w:val="48"/>
          <w:szCs w:val="48"/>
        </w:rPr>
        <w:t xml:space="preserve"> </w:t>
      </w:r>
      <w:r w:rsidR="00666877">
        <w:rPr>
          <w:rFonts w:cs="David"/>
          <w:sz w:val="48"/>
          <w:szCs w:val="48"/>
        </w:rPr>
        <w:t xml:space="preserve">and </w:t>
      </w:r>
      <w:r w:rsidR="005B6581">
        <w:rPr>
          <w:rFonts w:cs="David"/>
          <w:sz w:val="48"/>
          <w:szCs w:val="48"/>
        </w:rPr>
        <w:t>optimal</w:t>
      </w:r>
      <w:r w:rsidR="002B55CD">
        <w:rPr>
          <w:rFonts w:cs="David" w:hint="cs"/>
          <w:sz w:val="48"/>
          <w:szCs w:val="48"/>
          <w:rtl/>
        </w:rPr>
        <w:t xml:space="preserve"> </w:t>
      </w:r>
      <w:r w:rsidR="00C31CBB" w:rsidRPr="00C31CBB">
        <w:rPr>
          <w:rFonts w:cs="David" w:hint="cs"/>
          <w:sz w:val="48"/>
          <w:szCs w:val="48"/>
        </w:rPr>
        <w:t>deployment</w:t>
      </w:r>
      <w:r w:rsidR="002575EF">
        <w:rPr>
          <w:rFonts w:cs="David"/>
          <w:sz w:val="48"/>
          <w:szCs w:val="48"/>
        </w:rPr>
        <w:t xml:space="preserve"> </w:t>
      </w:r>
      <w:r w:rsidR="004D4306">
        <w:rPr>
          <w:rFonts w:cs="David"/>
          <w:sz w:val="48"/>
          <w:szCs w:val="48"/>
        </w:rPr>
        <w:t xml:space="preserve">of heterogeneous </w:t>
      </w:r>
      <w:r w:rsidR="004D4306" w:rsidRPr="00A10451">
        <w:rPr>
          <w:rFonts w:cs="David" w:hint="cs"/>
          <w:sz w:val="48"/>
          <w:szCs w:val="48"/>
        </w:rPr>
        <w:t>sensor</w:t>
      </w:r>
      <w:r w:rsidR="004D4306">
        <w:rPr>
          <w:rFonts w:cs="David"/>
          <w:sz w:val="48"/>
          <w:szCs w:val="48"/>
        </w:rPr>
        <w:t xml:space="preserve"> array</w:t>
      </w:r>
      <w:r w:rsidR="004D4306" w:rsidRPr="00A10451">
        <w:rPr>
          <w:rFonts w:cs="David" w:hint="cs"/>
          <w:sz w:val="48"/>
          <w:szCs w:val="48"/>
        </w:rPr>
        <w:t xml:space="preserve"> </w:t>
      </w:r>
      <w:r w:rsidR="005B6581">
        <w:rPr>
          <w:rFonts w:cs="David"/>
          <w:sz w:val="48"/>
          <w:szCs w:val="48"/>
        </w:rPr>
        <w:t>for accurate</w:t>
      </w:r>
      <w:r w:rsidR="000A4FE6" w:rsidRPr="000A4FE6">
        <w:rPr>
          <w:rFonts w:cs="David"/>
          <w:sz w:val="48"/>
          <w:szCs w:val="48"/>
        </w:rPr>
        <w:t xml:space="preserve"> </w:t>
      </w:r>
      <w:r w:rsidR="00C93308">
        <w:rPr>
          <w:rFonts w:cs="David"/>
          <w:sz w:val="48"/>
          <w:szCs w:val="48"/>
        </w:rPr>
        <w:t>represent</w:t>
      </w:r>
      <w:r w:rsidR="005B6581">
        <w:rPr>
          <w:rFonts w:cs="David"/>
          <w:sz w:val="48"/>
          <w:szCs w:val="48"/>
        </w:rPr>
        <w:t>ation of</w:t>
      </w:r>
      <w:r w:rsidR="002575EF">
        <w:rPr>
          <w:rFonts w:cs="David"/>
          <w:sz w:val="48"/>
          <w:szCs w:val="48"/>
        </w:rPr>
        <w:t xml:space="preserve"> </w:t>
      </w:r>
      <w:r w:rsidR="00EA4E87">
        <w:rPr>
          <w:rFonts w:cs="David"/>
          <w:sz w:val="48"/>
          <w:szCs w:val="48"/>
        </w:rPr>
        <w:t>air pollution</w:t>
      </w:r>
      <w:r w:rsidR="00C93308">
        <w:rPr>
          <w:rFonts w:cs="David"/>
          <w:sz w:val="48"/>
          <w:szCs w:val="48"/>
        </w:rPr>
        <w:t xml:space="preserve"> </w:t>
      </w:r>
      <w:ins w:id="5" w:author="Idit Balachsan" w:date="2019-11-13T11:48:00Z">
        <w:r w:rsidR="000219E3">
          <w:rPr>
            <w:rFonts w:cs="David"/>
            <w:sz w:val="48"/>
            <w:szCs w:val="48"/>
          </w:rPr>
          <w:t xml:space="preserve">point </w:t>
        </w:r>
      </w:ins>
      <w:del w:id="6" w:author="Idit Balachsan" w:date="2019-11-13T11:48:00Z">
        <w:r w:rsidR="00171C12" w:rsidDel="00696BD9">
          <w:rPr>
            <w:rFonts w:cs="David"/>
            <w:sz w:val="48"/>
            <w:szCs w:val="48"/>
          </w:rPr>
          <w:delText>and its</w:delText>
        </w:r>
        <w:r w:rsidR="00427108" w:rsidDel="00696BD9">
          <w:rPr>
            <w:rFonts w:cs="David"/>
            <w:sz w:val="48"/>
            <w:szCs w:val="48"/>
          </w:rPr>
          <w:delText xml:space="preserve"> </w:delText>
        </w:r>
      </w:del>
      <w:r w:rsidR="00171C12">
        <w:rPr>
          <w:rFonts w:cs="David"/>
          <w:sz w:val="48"/>
          <w:szCs w:val="48"/>
        </w:rPr>
        <w:t>sources</w:t>
      </w:r>
    </w:p>
    <w:bookmarkEnd w:id="3"/>
    <w:bookmarkEnd w:id="4"/>
    <w:p w14:paraId="3E533FF5" w14:textId="6978BF9A" w:rsidR="00682A94" w:rsidRPr="00A10451" w:rsidRDefault="00682A94" w:rsidP="00E87BA7">
      <w:pPr>
        <w:ind w:right="-2"/>
        <w:jc w:val="center"/>
        <w:rPr>
          <w:rFonts w:cs="David"/>
        </w:rPr>
      </w:pPr>
    </w:p>
    <w:p w14:paraId="0810E7CF" w14:textId="1EB7FEAE" w:rsidR="00E937F9" w:rsidRPr="00A10451" w:rsidRDefault="00395474" w:rsidP="00EB5F3E">
      <w:pPr>
        <w:bidi/>
        <w:ind w:right="-2"/>
        <w:jc w:val="center"/>
        <w:rPr>
          <w:rFonts w:cs="David"/>
          <w:color w:val="000000" w:themeColor="text1"/>
          <w:sz w:val="28"/>
          <w:szCs w:val="28"/>
          <w:rtl/>
        </w:rPr>
      </w:pPr>
      <w:r>
        <w:rPr>
          <w:rFonts w:cs="David" w:hint="cs"/>
          <w:color w:val="000000" w:themeColor="text1"/>
          <w:sz w:val="28"/>
          <w:szCs w:val="28"/>
          <w:rtl/>
        </w:rPr>
        <w:t xml:space="preserve">פיתוח </w:t>
      </w:r>
      <w:r w:rsidR="00BD4EBE">
        <w:rPr>
          <w:rFonts w:cs="David" w:hint="cs"/>
          <w:color w:val="000000" w:themeColor="text1"/>
          <w:sz w:val="28"/>
          <w:szCs w:val="28"/>
          <w:rtl/>
        </w:rPr>
        <w:t xml:space="preserve">שיטות </w:t>
      </w:r>
      <w:r w:rsidR="00687E02">
        <w:rPr>
          <w:rFonts w:cs="David" w:hint="cs"/>
          <w:color w:val="000000" w:themeColor="text1"/>
          <w:sz w:val="28"/>
          <w:szCs w:val="28"/>
          <w:rtl/>
        </w:rPr>
        <w:t>ל</w:t>
      </w:r>
      <w:r w:rsidR="00BD4EBE">
        <w:rPr>
          <w:rFonts w:cs="David" w:hint="cs"/>
          <w:color w:val="000000" w:themeColor="text1"/>
          <w:sz w:val="28"/>
          <w:szCs w:val="28"/>
          <w:rtl/>
        </w:rPr>
        <w:t>פריס</w:t>
      </w:r>
      <w:r w:rsidR="00687E02">
        <w:rPr>
          <w:rFonts w:cs="David" w:hint="cs"/>
          <w:color w:val="000000" w:themeColor="text1"/>
          <w:sz w:val="28"/>
          <w:szCs w:val="28"/>
          <w:rtl/>
        </w:rPr>
        <w:t xml:space="preserve">ה </w:t>
      </w:r>
      <w:r w:rsidR="007272F8">
        <w:rPr>
          <w:rFonts w:cs="David" w:hint="cs"/>
          <w:color w:val="000000" w:themeColor="text1"/>
          <w:sz w:val="28"/>
          <w:szCs w:val="28"/>
          <w:rtl/>
        </w:rPr>
        <w:t xml:space="preserve">אופטימלית </w:t>
      </w:r>
      <w:r w:rsidR="00666877">
        <w:rPr>
          <w:rFonts w:cs="David" w:hint="cs"/>
          <w:color w:val="000000" w:themeColor="text1"/>
          <w:sz w:val="28"/>
          <w:szCs w:val="28"/>
          <w:rtl/>
        </w:rPr>
        <w:t>ו</w:t>
      </w:r>
      <w:r w:rsidR="00785AC8">
        <w:rPr>
          <w:rFonts w:cs="David" w:hint="cs"/>
          <w:color w:val="000000" w:themeColor="text1"/>
          <w:sz w:val="28"/>
          <w:szCs w:val="28"/>
          <w:rtl/>
        </w:rPr>
        <w:t>אדפטיבית</w:t>
      </w:r>
      <w:r w:rsidR="00687E02">
        <w:rPr>
          <w:rFonts w:cs="David" w:hint="cs"/>
          <w:color w:val="000000" w:themeColor="text1"/>
          <w:sz w:val="28"/>
          <w:szCs w:val="28"/>
          <w:rtl/>
        </w:rPr>
        <w:t xml:space="preserve"> של</w:t>
      </w:r>
      <w:r w:rsidR="00BD4EBE">
        <w:rPr>
          <w:rFonts w:cs="David" w:hint="cs"/>
          <w:color w:val="000000" w:themeColor="text1"/>
          <w:sz w:val="28"/>
          <w:szCs w:val="28"/>
          <w:rtl/>
        </w:rPr>
        <w:t xml:space="preserve"> </w:t>
      </w:r>
      <w:r w:rsidR="00CA1E64">
        <w:rPr>
          <w:rFonts w:cs="David" w:hint="cs"/>
          <w:color w:val="000000" w:themeColor="text1"/>
          <w:sz w:val="28"/>
          <w:szCs w:val="28"/>
          <w:rtl/>
        </w:rPr>
        <w:t>מערך</w:t>
      </w:r>
      <w:r w:rsidR="00CA1E64" w:rsidRPr="00A10451">
        <w:rPr>
          <w:rFonts w:cs="David" w:hint="cs"/>
          <w:color w:val="000000" w:themeColor="text1"/>
          <w:sz w:val="28"/>
          <w:szCs w:val="28"/>
          <w:rtl/>
        </w:rPr>
        <w:t xml:space="preserve"> </w:t>
      </w:r>
      <w:r w:rsidR="00635718" w:rsidRPr="00A10451">
        <w:rPr>
          <w:rFonts w:cs="David" w:hint="cs"/>
          <w:color w:val="000000" w:themeColor="text1"/>
          <w:sz w:val="28"/>
          <w:szCs w:val="28"/>
          <w:rtl/>
        </w:rPr>
        <w:t xml:space="preserve">חיישנים </w:t>
      </w:r>
      <w:r w:rsidR="00196177">
        <w:rPr>
          <w:rFonts w:cs="David" w:hint="cs"/>
          <w:color w:val="000000" w:themeColor="text1"/>
          <w:sz w:val="28"/>
          <w:szCs w:val="28"/>
          <w:rtl/>
        </w:rPr>
        <w:t xml:space="preserve">הטרוגני </w:t>
      </w:r>
      <w:r w:rsidR="00692804">
        <w:rPr>
          <w:rFonts w:cs="David" w:hint="cs"/>
          <w:color w:val="000000" w:themeColor="text1"/>
          <w:sz w:val="28"/>
          <w:szCs w:val="28"/>
          <w:rtl/>
        </w:rPr>
        <w:t xml:space="preserve">לייצוג </w:t>
      </w:r>
      <w:r w:rsidR="00C12F18">
        <w:rPr>
          <w:rFonts w:cs="David" w:hint="cs"/>
          <w:color w:val="000000" w:themeColor="text1"/>
          <w:sz w:val="28"/>
          <w:szCs w:val="28"/>
          <w:rtl/>
        </w:rPr>
        <w:t>מדויק</w:t>
      </w:r>
      <w:r w:rsidR="00692804">
        <w:rPr>
          <w:rFonts w:cs="David" w:hint="cs"/>
          <w:color w:val="000000" w:themeColor="text1"/>
          <w:sz w:val="28"/>
          <w:szCs w:val="28"/>
          <w:rtl/>
        </w:rPr>
        <w:t xml:space="preserve"> של</w:t>
      </w:r>
      <w:r w:rsidR="00D21279">
        <w:rPr>
          <w:rFonts w:cs="David" w:hint="cs"/>
          <w:color w:val="000000" w:themeColor="text1"/>
          <w:sz w:val="28"/>
          <w:szCs w:val="28"/>
          <w:rtl/>
        </w:rPr>
        <w:t xml:space="preserve"> </w:t>
      </w:r>
      <w:ins w:id="7" w:author="Idit Balachsan" w:date="2019-11-13T11:48:00Z">
        <w:r w:rsidR="000219E3">
          <w:rPr>
            <w:rFonts w:cs="David" w:hint="cs"/>
            <w:color w:val="000000" w:themeColor="text1"/>
            <w:sz w:val="28"/>
            <w:szCs w:val="28"/>
            <w:rtl/>
          </w:rPr>
          <w:t xml:space="preserve">מקורות </w:t>
        </w:r>
      </w:ins>
      <w:r w:rsidR="00692804">
        <w:rPr>
          <w:rFonts w:cs="David" w:hint="cs"/>
          <w:color w:val="000000" w:themeColor="text1"/>
          <w:sz w:val="28"/>
          <w:szCs w:val="28"/>
          <w:rtl/>
        </w:rPr>
        <w:t>זיהום אוויר</w:t>
      </w:r>
      <w:r w:rsidR="00171C12">
        <w:rPr>
          <w:rFonts w:cs="David" w:hint="cs"/>
          <w:color w:val="000000" w:themeColor="text1"/>
          <w:sz w:val="28"/>
          <w:szCs w:val="28"/>
          <w:rtl/>
        </w:rPr>
        <w:t xml:space="preserve"> </w:t>
      </w:r>
      <w:del w:id="8" w:author="Idit Balachsan" w:date="2019-11-13T11:48:00Z">
        <w:r w:rsidR="00171C12" w:rsidDel="000219E3">
          <w:rPr>
            <w:rFonts w:cs="David" w:hint="cs"/>
            <w:color w:val="000000" w:themeColor="text1"/>
            <w:sz w:val="28"/>
            <w:szCs w:val="28"/>
            <w:rtl/>
          </w:rPr>
          <w:delText>ומקורותיו</w:delText>
        </w:r>
      </w:del>
      <w:ins w:id="9" w:author="Idit Balachsan" w:date="2019-11-13T11:48:00Z">
        <w:r w:rsidR="000219E3">
          <w:rPr>
            <w:rFonts w:cs="David" w:hint="cs"/>
            <w:color w:val="000000" w:themeColor="text1"/>
            <w:sz w:val="28"/>
            <w:szCs w:val="28"/>
            <w:rtl/>
          </w:rPr>
          <w:t>נקודתיים</w:t>
        </w:r>
      </w:ins>
    </w:p>
    <w:p w14:paraId="1FCCF9A9" w14:textId="77777777" w:rsidR="00E937F9" w:rsidRPr="00A10451" w:rsidRDefault="00E937F9" w:rsidP="00E87BA7">
      <w:pPr>
        <w:ind w:right="-2"/>
        <w:jc w:val="center"/>
        <w:rPr>
          <w:rFonts w:cs="David"/>
        </w:rPr>
      </w:pPr>
    </w:p>
    <w:p w14:paraId="3B94FDC1" w14:textId="77777777" w:rsidR="00E937F9" w:rsidRPr="00A10451" w:rsidRDefault="00931874" w:rsidP="00E87BA7">
      <w:pPr>
        <w:ind w:right="-2"/>
        <w:jc w:val="center"/>
        <w:rPr>
          <w:rFonts w:cs="David"/>
        </w:rPr>
      </w:pPr>
      <w:r w:rsidRPr="00A10451">
        <w:rPr>
          <w:rFonts w:cs="David" w:hint="cs"/>
          <w:b/>
          <w:bCs/>
        </w:rPr>
        <w:t>Submitted by:</w:t>
      </w:r>
      <w:r w:rsidR="00BA1E5F" w:rsidRPr="00A10451">
        <w:rPr>
          <w:rFonts w:cs="David" w:hint="cs"/>
        </w:rPr>
        <w:t xml:space="preserve"> </w:t>
      </w:r>
    </w:p>
    <w:p w14:paraId="0FCB7E7E" w14:textId="44CB053E" w:rsidR="002E26B1" w:rsidRPr="00A10451" w:rsidRDefault="00AA0FD6" w:rsidP="00E87BA7">
      <w:pPr>
        <w:ind w:right="-2"/>
        <w:jc w:val="center"/>
        <w:rPr>
          <w:rFonts w:cs="David"/>
        </w:rPr>
      </w:pPr>
      <w:proofErr w:type="spellStart"/>
      <w:r w:rsidRPr="00A10451">
        <w:rPr>
          <w:rFonts w:cs="David" w:hint="cs"/>
        </w:rPr>
        <w:t>Idit</w:t>
      </w:r>
      <w:proofErr w:type="spellEnd"/>
      <w:r w:rsidRPr="00A10451">
        <w:rPr>
          <w:rFonts w:cs="David" w:hint="cs"/>
        </w:rPr>
        <w:t xml:space="preserve"> </w:t>
      </w:r>
      <w:proofErr w:type="spellStart"/>
      <w:r w:rsidRPr="00A10451">
        <w:rPr>
          <w:rFonts w:cs="David" w:hint="cs"/>
        </w:rPr>
        <w:t>Belachsen</w:t>
      </w:r>
      <w:proofErr w:type="spellEnd"/>
    </w:p>
    <w:p w14:paraId="11CE3550" w14:textId="1A325834" w:rsidR="00B6408C" w:rsidRPr="00A10451" w:rsidRDefault="00AA0FD6" w:rsidP="00E87BA7">
      <w:pPr>
        <w:ind w:right="-2"/>
        <w:jc w:val="center"/>
        <w:rPr>
          <w:rFonts w:cs="David"/>
          <w:rtl/>
        </w:rPr>
      </w:pPr>
      <w:r w:rsidRPr="00A10451">
        <w:rPr>
          <w:rFonts w:cs="David" w:hint="cs"/>
        </w:rPr>
        <w:t>Faculty of Civil and Environmental Engineering Technion-Israel Institute of Technology</w:t>
      </w:r>
    </w:p>
    <w:p w14:paraId="186E91A5" w14:textId="64D616BE" w:rsidR="00E937F9" w:rsidRPr="00A10451" w:rsidRDefault="00E937F9" w:rsidP="00E87BA7">
      <w:pPr>
        <w:ind w:right="-2"/>
        <w:jc w:val="center"/>
        <w:rPr>
          <w:rFonts w:cs="David"/>
          <w:rtl/>
        </w:rPr>
      </w:pPr>
    </w:p>
    <w:p w14:paraId="043372E2" w14:textId="77777777" w:rsidR="00E937F9" w:rsidRPr="00A10451" w:rsidRDefault="00E937F9" w:rsidP="00E87BA7">
      <w:pPr>
        <w:ind w:right="-2"/>
        <w:jc w:val="center"/>
        <w:rPr>
          <w:rFonts w:cs="David"/>
        </w:rPr>
      </w:pPr>
    </w:p>
    <w:p w14:paraId="31154067" w14:textId="5DD7B3F9" w:rsidR="00682A94" w:rsidRPr="00A10451" w:rsidRDefault="00B6408C" w:rsidP="00E87BA7">
      <w:pPr>
        <w:ind w:right="-2"/>
        <w:jc w:val="center"/>
        <w:rPr>
          <w:rFonts w:cs="David"/>
          <w:sz w:val="28"/>
          <w:szCs w:val="28"/>
        </w:rPr>
      </w:pPr>
      <w:r w:rsidRPr="00A10451">
        <w:rPr>
          <w:rFonts w:cs="David" w:hint="cs"/>
          <w:sz w:val="28"/>
          <w:szCs w:val="28"/>
        </w:rPr>
        <w:t>31</w:t>
      </w:r>
      <w:r w:rsidR="00AA0FD6" w:rsidRPr="00A10451">
        <w:rPr>
          <w:rFonts w:cs="David" w:hint="cs"/>
          <w:sz w:val="28"/>
          <w:szCs w:val="28"/>
        </w:rPr>
        <w:t>.0</w:t>
      </w:r>
      <w:r w:rsidRPr="00A10451">
        <w:rPr>
          <w:rFonts w:cs="David" w:hint="cs"/>
          <w:sz w:val="28"/>
          <w:szCs w:val="28"/>
        </w:rPr>
        <w:t>7</w:t>
      </w:r>
      <w:r w:rsidR="00AA0FD6" w:rsidRPr="00A10451">
        <w:rPr>
          <w:rFonts w:cs="David" w:hint="cs"/>
          <w:sz w:val="28"/>
          <w:szCs w:val="28"/>
        </w:rPr>
        <w:t>.201</w:t>
      </w:r>
      <w:r w:rsidRPr="00A10451">
        <w:rPr>
          <w:rFonts w:cs="David" w:hint="cs"/>
          <w:sz w:val="28"/>
          <w:szCs w:val="28"/>
        </w:rPr>
        <w:t>9</w:t>
      </w:r>
    </w:p>
    <w:p w14:paraId="37202FA6" w14:textId="68D0C520" w:rsidR="00E937F9" w:rsidRPr="00A10451" w:rsidRDefault="00E937F9" w:rsidP="00E87BA7">
      <w:pPr>
        <w:ind w:right="-2"/>
        <w:jc w:val="center"/>
        <w:rPr>
          <w:rFonts w:cs="David"/>
          <w:sz w:val="28"/>
          <w:szCs w:val="28"/>
        </w:rPr>
      </w:pPr>
    </w:p>
    <w:p w14:paraId="2C2743F4" w14:textId="77777777" w:rsidR="00E937F9" w:rsidRPr="00A10451" w:rsidRDefault="00E937F9" w:rsidP="00E87BA7">
      <w:pPr>
        <w:ind w:right="-2"/>
        <w:jc w:val="center"/>
        <w:rPr>
          <w:rFonts w:cs="David"/>
          <w:sz w:val="28"/>
          <w:szCs w:val="28"/>
        </w:rPr>
      </w:pPr>
    </w:p>
    <w:p w14:paraId="4B2BDBAC" w14:textId="2182CC23" w:rsidR="00682A94" w:rsidRPr="00A10451" w:rsidRDefault="00682A94" w:rsidP="00E87BA7">
      <w:pPr>
        <w:ind w:right="-2"/>
        <w:jc w:val="center"/>
        <w:rPr>
          <w:rFonts w:cs="David"/>
        </w:rPr>
      </w:pPr>
      <w:r w:rsidRPr="00A10451">
        <w:rPr>
          <w:rFonts w:cs="David" w:hint="cs"/>
          <w:b/>
          <w:bCs/>
        </w:rPr>
        <w:t>Advisors:</w:t>
      </w:r>
      <w:bookmarkStart w:id="10" w:name="OLE_LINK1"/>
      <w:bookmarkStart w:id="11" w:name="OLE_LINK2"/>
      <w:r w:rsidR="00F0519B" w:rsidRPr="00A10451">
        <w:rPr>
          <w:rFonts w:cs="David" w:hint="cs"/>
        </w:rPr>
        <w:t xml:space="preserve"> </w:t>
      </w:r>
      <w:r w:rsidRPr="00A10451">
        <w:rPr>
          <w:rFonts w:cs="David" w:hint="cs"/>
        </w:rPr>
        <w:t xml:space="preserve">Associate Professor </w:t>
      </w:r>
      <w:bookmarkStart w:id="12" w:name="OLE_LINK186"/>
      <w:bookmarkStart w:id="13" w:name="OLE_LINK187"/>
      <w:bookmarkEnd w:id="10"/>
      <w:bookmarkEnd w:id="11"/>
      <w:r w:rsidRPr="00A10451">
        <w:rPr>
          <w:rFonts w:cs="David" w:hint="cs"/>
        </w:rPr>
        <w:t xml:space="preserve">Barak </w:t>
      </w:r>
      <w:proofErr w:type="spellStart"/>
      <w:r w:rsidRPr="00A10451">
        <w:rPr>
          <w:rFonts w:cs="David" w:hint="cs"/>
        </w:rPr>
        <w:t>Fishbain</w:t>
      </w:r>
      <w:bookmarkEnd w:id="12"/>
      <w:bookmarkEnd w:id="13"/>
      <w:proofErr w:type="spellEnd"/>
      <w:r w:rsidR="00902D52" w:rsidRPr="00A10451">
        <w:rPr>
          <w:rFonts w:cs="David" w:hint="cs"/>
        </w:rPr>
        <w:t xml:space="preserve">, </w:t>
      </w:r>
      <w:r w:rsidRPr="00A10451">
        <w:rPr>
          <w:rFonts w:cs="David" w:hint="cs"/>
        </w:rPr>
        <w:t xml:space="preserve">Associate Professor </w:t>
      </w:r>
      <w:bookmarkStart w:id="14" w:name="OLE_LINK188"/>
      <w:bookmarkStart w:id="15" w:name="OLE_LINK189"/>
      <w:r w:rsidRPr="00A10451">
        <w:rPr>
          <w:rFonts w:cs="David" w:hint="cs"/>
        </w:rPr>
        <w:t>Shai Kendler</w:t>
      </w:r>
      <w:bookmarkEnd w:id="14"/>
      <w:bookmarkEnd w:id="15"/>
    </w:p>
    <w:p w14:paraId="3A377780" w14:textId="7CF03792" w:rsidR="00492684" w:rsidRPr="00A10451" w:rsidRDefault="00492684" w:rsidP="00E87BA7">
      <w:pPr>
        <w:ind w:right="-2"/>
        <w:jc w:val="center"/>
        <w:rPr>
          <w:rFonts w:cs="David"/>
        </w:rPr>
      </w:pPr>
    </w:p>
    <w:p w14:paraId="2690E695" w14:textId="1FEAB66D" w:rsidR="00492684" w:rsidRPr="00A10451" w:rsidRDefault="00492684" w:rsidP="00E87BA7">
      <w:pPr>
        <w:ind w:right="-2"/>
        <w:rPr>
          <w:rFonts w:cs="David"/>
        </w:rPr>
      </w:pPr>
    </w:p>
    <w:p w14:paraId="0A653457" w14:textId="378AF7D0" w:rsidR="00492684" w:rsidRPr="00A10451" w:rsidRDefault="00492684" w:rsidP="00E87BA7">
      <w:pPr>
        <w:ind w:right="-2"/>
        <w:rPr>
          <w:rFonts w:cs="David"/>
        </w:rPr>
      </w:pPr>
    </w:p>
    <w:p w14:paraId="2107E184" w14:textId="77777777" w:rsidR="00D1611A" w:rsidRDefault="00D1611A" w:rsidP="00E87BA7">
      <w:pPr>
        <w:ind w:right="-2"/>
        <w:rPr>
          <w:rFonts w:cs="David"/>
        </w:rPr>
        <w:sectPr w:rsidR="00D1611A" w:rsidSect="00D1611A">
          <w:headerReference w:type="even" r:id="rId9"/>
          <w:pgSz w:w="11906" w:h="16838"/>
          <w:pgMar w:top="1440" w:right="1418" w:bottom="1440" w:left="1418" w:header="709" w:footer="709" w:gutter="0"/>
          <w:cols w:space="708"/>
          <w:bidi/>
          <w:rtlGutter/>
          <w:docGrid w:linePitch="360"/>
        </w:sectPr>
      </w:pPr>
    </w:p>
    <w:p w14:paraId="4F6DA60F" w14:textId="0FC55984" w:rsidR="00234E84" w:rsidRPr="00A10451" w:rsidRDefault="00234E84" w:rsidP="00E87BA7">
      <w:pPr>
        <w:ind w:right="-2"/>
        <w:rPr>
          <w:rFonts w:cs="David"/>
        </w:rPr>
      </w:pPr>
    </w:p>
    <w:p w14:paraId="32B5D2BA" w14:textId="77777777" w:rsidR="00D77161" w:rsidRDefault="00D77161" w:rsidP="00E87BA7">
      <w:pPr>
        <w:spacing w:after="160" w:line="259" w:lineRule="auto"/>
        <w:jc w:val="left"/>
        <w:rPr>
          <w:rFonts w:cs="David"/>
          <w:b/>
          <w:bCs/>
          <w:sz w:val="28"/>
          <w:szCs w:val="28"/>
        </w:rPr>
      </w:pPr>
      <w:r>
        <w:rPr>
          <w:rFonts w:cs="David"/>
          <w:b/>
          <w:bCs/>
          <w:sz w:val="28"/>
          <w:szCs w:val="28"/>
        </w:rPr>
        <w:br w:type="page"/>
      </w:r>
    </w:p>
    <w:p w14:paraId="6162E0A0" w14:textId="31DE281E" w:rsidR="00AF270D" w:rsidRPr="00A10451" w:rsidRDefault="00492684" w:rsidP="00E87BA7">
      <w:pPr>
        <w:ind w:right="-2"/>
        <w:rPr>
          <w:rFonts w:cs="David"/>
          <w:b/>
          <w:bCs/>
          <w:sz w:val="28"/>
          <w:szCs w:val="28"/>
        </w:rPr>
      </w:pPr>
      <w:r w:rsidRPr="00A10451">
        <w:rPr>
          <w:rFonts w:cs="David" w:hint="cs"/>
          <w:b/>
          <w:bCs/>
          <w:sz w:val="28"/>
          <w:szCs w:val="28"/>
        </w:rPr>
        <w:lastRenderedPageBreak/>
        <w:t>Abstract</w:t>
      </w:r>
    </w:p>
    <w:p w14:paraId="77DBF6EA" w14:textId="2DF7F9AB" w:rsidR="00E34EA0" w:rsidRPr="00CD72F7" w:rsidRDefault="006C67B2" w:rsidP="00AF0BDF">
      <w:pPr>
        <w:ind w:right="-2"/>
        <w:rPr>
          <w:rFonts w:cs="David"/>
          <w:color w:val="000000" w:themeColor="text1"/>
        </w:rPr>
      </w:pPr>
      <w:bookmarkStart w:id="16" w:name="OLE_LINK118"/>
      <w:bookmarkStart w:id="17" w:name="OLE_LINK119"/>
      <w:bookmarkStart w:id="18" w:name="OLE_LINK183"/>
      <w:bookmarkStart w:id="19" w:name="OLE_LINK182"/>
      <w:r w:rsidRPr="00C93CAE">
        <w:rPr>
          <w:rFonts w:cs="David"/>
          <w:color w:val="000000" w:themeColor="text1"/>
        </w:rPr>
        <w:t xml:space="preserve">Adequate monitoring of ambient air pollution is needed </w:t>
      </w:r>
      <w:ins w:id="20" w:author="Idit Balachsan" w:date="2019-11-21T12:08:00Z">
        <w:r w:rsidR="0079199C">
          <w:rPr>
            <w:rFonts w:cs="David"/>
            <w:color w:val="000000" w:themeColor="text1"/>
          </w:rPr>
          <w:t>for</w:t>
        </w:r>
      </w:ins>
      <w:r w:rsidRPr="00C93CAE">
        <w:rPr>
          <w:rFonts w:cs="David"/>
          <w:color w:val="000000" w:themeColor="text1"/>
        </w:rPr>
        <w:t xml:space="preserve"> prevent</w:t>
      </w:r>
      <w:ins w:id="21" w:author="Idit Balachsan" w:date="2019-11-21T12:08:00Z">
        <w:r w:rsidR="0079199C">
          <w:rPr>
            <w:rFonts w:cs="David"/>
            <w:color w:val="000000" w:themeColor="text1"/>
          </w:rPr>
          <w:t>ing</w:t>
        </w:r>
      </w:ins>
      <w:r w:rsidRPr="00C93CAE">
        <w:rPr>
          <w:rFonts w:cs="David"/>
          <w:color w:val="000000" w:themeColor="text1"/>
        </w:rPr>
        <w:t xml:space="preserve"> population exposure to hazardous concentrations</w:t>
      </w:r>
      <w:r>
        <w:rPr>
          <w:rFonts w:cs="David"/>
          <w:color w:val="000000" w:themeColor="text1"/>
        </w:rPr>
        <w:t xml:space="preserve"> of harmful materials</w:t>
      </w:r>
      <w:r w:rsidRPr="00C93CAE">
        <w:rPr>
          <w:rFonts w:cs="David"/>
          <w:color w:val="000000" w:themeColor="text1"/>
        </w:rPr>
        <w:t xml:space="preserve">, </w:t>
      </w:r>
      <w:r w:rsidR="00DB6822">
        <w:rPr>
          <w:rFonts w:cs="David"/>
          <w:color w:val="000000" w:themeColor="text1"/>
        </w:rPr>
        <w:t>for</w:t>
      </w:r>
      <w:r w:rsidRPr="00C93CAE">
        <w:rPr>
          <w:rFonts w:cs="David"/>
          <w:color w:val="000000" w:themeColor="text1"/>
        </w:rPr>
        <w:t xml:space="preserve"> </w:t>
      </w:r>
      <w:r w:rsidR="00DB6822">
        <w:rPr>
          <w:rFonts w:cs="David"/>
          <w:color w:val="000000" w:themeColor="text1"/>
        </w:rPr>
        <w:t xml:space="preserve">regulation on </w:t>
      </w:r>
      <w:r w:rsidRPr="00C93CAE">
        <w:rPr>
          <w:rFonts w:cs="David"/>
          <w:color w:val="000000" w:themeColor="text1"/>
        </w:rPr>
        <w:t>industrial activit</w:t>
      </w:r>
      <w:r w:rsidR="00DB6822">
        <w:rPr>
          <w:rFonts w:cs="David"/>
          <w:color w:val="000000" w:themeColor="text1"/>
        </w:rPr>
        <w:t xml:space="preserve">y </w:t>
      </w:r>
      <w:r w:rsidRPr="00C93CAE">
        <w:rPr>
          <w:rFonts w:cs="David"/>
          <w:color w:val="000000" w:themeColor="text1"/>
        </w:rPr>
        <w:t xml:space="preserve">and </w:t>
      </w:r>
      <w:r>
        <w:rPr>
          <w:rFonts w:cs="David"/>
          <w:color w:val="000000" w:themeColor="text1"/>
        </w:rPr>
        <w:t xml:space="preserve">for improved </w:t>
      </w:r>
      <w:r w:rsidRPr="00C93CAE">
        <w:rPr>
          <w:rFonts w:cs="David"/>
          <w:color w:val="000000" w:themeColor="text1"/>
        </w:rPr>
        <w:t xml:space="preserve">urban planning and development. The major challenge in these tasks is producing </w:t>
      </w:r>
      <w:r>
        <w:rPr>
          <w:rFonts w:cs="David"/>
          <w:color w:val="000000" w:themeColor="text1"/>
        </w:rPr>
        <w:t xml:space="preserve">high resolution </w:t>
      </w:r>
      <w:r w:rsidRPr="006C67B2">
        <w:rPr>
          <w:rFonts w:cs="David"/>
          <w:color w:val="000000" w:themeColor="text1"/>
        </w:rPr>
        <w:t>pollution</w:t>
      </w:r>
      <w:r w:rsidRPr="00C93CAE">
        <w:rPr>
          <w:rFonts w:cs="David"/>
          <w:color w:val="000000" w:themeColor="text1"/>
        </w:rPr>
        <w:t xml:space="preserve"> concentration maps, using the current monitoring methods – standard air quality monitoring (AQM) and short-term measurement campaigns. The two methods have complementary benefits - AQM stations provide consistent but sparse high-quality data while short-term measurement campaigns achieve higher spatial resolution, but for limited time only. An alternative or complementary solution is to use Wireless Distributed Environmental Sensor Network (WDESN), usually comprised of portable and relatively low-cost Micro Sensing Units (MSUs), that can measure, process and transmit data to some base station. The use of a WDESN enables covering larger area</w:t>
      </w:r>
      <w:r w:rsidR="007B0CB2">
        <w:rPr>
          <w:rFonts w:cs="David"/>
          <w:color w:val="000000" w:themeColor="text1"/>
        </w:rPr>
        <w:t>s</w:t>
      </w:r>
      <w:r w:rsidRPr="00C93CAE">
        <w:rPr>
          <w:rFonts w:cs="David"/>
          <w:color w:val="000000" w:themeColor="text1"/>
        </w:rPr>
        <w:t xml:space="preserve"> and obtaining finer spatial and temporal resolution of measurements than the standard methodology, but certainly poses a new challenge – finding the optimal way to deploy it while keeping operational costs low. </w:t>
      </w:r>
      <w:r w:rsidR="008471C1">
        <w:rPr>
          <w:rFonts w:cs="David"/>
          <w:color w:val="000000" w:themeColor="text1"/>
        </w:rPr>
        <w:t xml:space="preserve">The optimal deployment problem becomes even more challenging when the time varying </w:t>
      </w:r>
      <w:r w:rsidR="008471C1" w:rsidRPr="00AD50CD">
        <w:rPr>
          <w:rFonts w:cs="David"/>
          <w:color w:val="000000" w:themeColor="text1"/>
        </w:rPr>
        <w:t xml:space="preserve">weather </w:t>
      </w:r>
      <w:r w:rsidR="00A75FE1" w:rsidRPr="00AD50CD">
        <w:rPr>
          <w:rFonts w:cs="David"/>
          <w:color w:val="000000" w:themeColor="text1"/>
        </w:rPr>
        <w:t xml:space="preserve">and emission </w:t>
      </w:r>
      <w:r w:rsidR="008471C1">
        <w:rPr>
          <w:rFonts w:cs="David"/>
          <w:color w:val="000000" w:themeColor="text1"/>
        </w:rPr>
        <w:t>conditions</w:t>
      </w:r>
      <w:r w:rsidR="00FC1DCB">
        <w:rPr>
          <w:rFonts w:cs="David"/>
          <w:color w:val="000000" w:themeColor="text1"/>
        </w:rPr>
        <w:t xml:space="preserve"> are considered</w:t>
      </w:r>
      <w:r w:rsidR="00A75FE1">
        <w:rPr>
          <w:rFonts w:cs="David"/>
          <w:color w:val="000000" w:themeColor="text1"/>
        </w:rPr>
        <w:t xml:space="preserve">, </w:t>
      </w:r>
      <w:r w:rsidR="00B64937">
        <w:rPr>
          <w:rFonts w:cs="David"/>
          <w:color w:val="000000" w:themeColor="text1"/>
        </w:rPr>
        <w:t>and the</w:t>
      </w:r>
      <w:r w:rsidR="00A75FE1">
        <w:rPr>
          <w:rFonts w:cs="David"/>
          <w:color w:val="000000" w:themeColor="text1"/>
        </w:rPr>
        <w:t xml:space="preserve"> optimal layout</w:t>
      </w:r>
      <w:r w:rsidR="00B64937">
        <w:rPr>
          <w:rFonts w:cs="David"/>
          <w:color w:val="000000" w:themeColor="text1"/>
        </w:rPr>
        <w:t xml:space="preserve"> varies</w:t>
      </w:r>
      <w:r w:rsidR="00AD1056">
        <w:rPr>
          <w:rFonts w:cs="David"/>
          <w:color w:val="000000" w:themeColor="text1"/>
        </w:rPr>
        <w:t xml:space="preserve"> accordingly</w:t>
      </w:r>
      <w:r w:rsidR="00A75FE1">
        <w:rPr>
          <w:rFonts w:cs="David"/>
          <w:color w:val="000000" w:themeColor="text1"/>
        </w:rPr>
        <w:t>.</w:t>
      </w:r>
      <w:bookmarkEnd w:id="16"/>
      <w:bookmarkEnd w:id="17"/>
      <w:r w:rsidR="00CD72F7">
        <w:rPr>
          <w:rFonts w:cs="David"/>
          <w:color w:val="000000" w:themeColor="text1"/>
        </w:rPr>
        <w:t xml:space="preserve"> </w:t>
      </w:r>
      <w:r w:rsidR="00E3616C" w:rsidRPr="00C61461">
        <w:rPr>
          <w:rFonts w:cs="David" w:hint="cs"/>
          <w:color w:val="000000" w:themeColor="text1"/>
        </w:rPr>
        <w:t xml:space="preserve">The following proposal </w:t>
      </w:r>
      <w:bookmarkStart w:id="22" w:name="OLE_LINK164"/>
      <w:bookmarkStart w:id="23" w:name="OLE_LINK165"/>
      <w:r w:rsidR="00582174">
        <w:rPr>
          <w:rFonts w:cs="David"/>
          <w:color w:val="000000" w:themeColor="text1"/>
        </w:rPr>
        <w:t>offers</w:t>
      </w:r>
      <w:r w:rsidR="00E3616C" w:rsidRPr="00C61461">
        <w:rPr>
          <w:rFonts w:cs="David" w:hint="cs"/>
          <w:color w:val="000000" w:themeColor="text1"/>
        </w:rPr>
        <w:t xml:space="preserve"> </w:t>
      </w:r>
      <w:bookmarkEnd w:id="22"/>
      <w:bookmarkEnd w:id="23"/>
      <w:r w:rsidR="00137494">
        <w:rPr>
          <w:rFonts w:cs="David"/>
          <w:color w:val="000000" w:themeColor="text1"/>
        </w:rPr>
        <w:t>to investigate the theoretical and practical aspects</w:t>
      </w:r>
      <w:r w:rsidR="001A4C4B" w:rsidRPr="001A4C4B">
        <w:rPr>
          <w:rFonts w:cs="David" w:hint="cs"/>
          <w:color w:val="000000" w:themeColor="text1"/>
        </w:rPr>
        <w:t xml:space="preserve"> </w:t>
      </w:r>
      <w:r w:rsidR="001A4C4B">
        <w:rPr>
          <w:rFonts w:cs="David"/>
          <w:color w:val="000000" w:themeColor="text1"/>
        </w:rPr>
        <w:t xml:space="preserve">of </w:t>
      </w:r>
      <w:r w:rsidR="001A4C4B" w:rsidRPr="00C61461">
        <w:rPr>
          <w:rFonts w:cs="David" w:hint="cs"/>
          <w:color w:val="000000" w:themeColor="text1"/>
        </w:rPr>
        <w:t xml:space="preserve">the deployment of </w:t>
      </w:r>
      <w:r w:rsidR="001A4C4B" w:rsidRPr="00C61461">
        <w:rPr>
          <w:rFonts w:cs="David"/>
          <w:color w:val="000000" w:themeColor="text1"/>
        </w:rPr>
        <w:t>WDESN</w:t>
      </w:r>
      <w:r w:rsidR="001A4C4B">
        <w:rPr>
          <w:rFonts w:cs="David"/>
          <w:color w:val="000000" w:themeColor="text1"/>
        </w:rPr>
        <w:t xml:space="preserve"> in a site with complex sources’ configuration and changing weather conditions</w:t>
      </w:r>
      <w:r w:rsidR="00AF0BDF">
        <w:rPr>
          <w:rFonts w:cs="David"/>
          <w:color w:val="000000" w:themeColor="text1"/>
        </w:rPr>
        <w:t xml:space="preserve">, </w:t>
      </w:r>
      <w:r w:rsidR="00137494">
        <w:rPr>
          <w:rFonts w:cs="David"/>
          <w:color w:val="000000" w:themeColor="text1"/>
        </w:rPr>
        <w:t xml:space="preserve">through </w:t>
      </w:r>
      <w:r w:rsidR="00E3616C" w:rsidRPr="00C61461">
        <w:rPr>
          <w:rFonts w:cs="David" w:hint="cs"/>
          <w:color w:val="000000" w:themeColor="text1"/>
        </w:rPr>
        <w:t>a multi-objective optimization model</w:t>
      </w:r>
      <w:r w:rsidR="008E3823">
        <w:rPr>
          <w:rFonts w:cs="David"/>
          <w:color w:val="000000" w:themeColor="text1"/>
        </w:rPr>
        <w:t>,</w:t>
      </w:r>
      <w:r w:rsidR="00E3616C" w:rsidRPr="00C61461">
        <w:rPr>
          <w:rFonts w:cs="David" w:hint="cs"/>
          <w:color w:val="000000" w:themeColor="text1"/>
        </w:rPr>
        <w:t xml:space="preserve"> </w:t>
      </w:r>
      <w:r w:rsidR="00EC3A76">
        <w:rPr>
          <w:rFonts w:cs="David"/>
          <w:color w:val="000000" w:themeColor="text1"/>
        </w:rPr>
        <w:t xml:space="preserve">coupled with </w:t>
      </w:r>
      <w:r w:rsidR="005E533C">
        <w:rPr>
          <w:rFonts w:cs="David"/>
          <w:color w:val="000000" w:themeColor="text1"/>
        </w:rPr>
        <w:t xml:space="preserve">an </w:t>
      </w:r>
      <w:r w:rsidR="00D10425">
        <w:rPr>
          <w:rFonts w:cs="David"/>
          <w:color w:val="000000" w:themeColor="text1"/>
        </w:rPr>
        <w:t>air pollution</w:t>
      </w:r>
      <w:r w:rsidR="00522327">
        <w:rPr>
          <w:rFonts w:cs="David"/>
          <w:color w:val="000000" w:themeColor="text1"/>
        </w:rPr>
        <w:t xml:space="preserve"> </w:t>
      </w:r>
      <w:r w:rsidR="00DB7B15">
        <w:rPr>
          <w:rFonts w:cs="David"/>
          <w:color w:val="000000" w:themeColor="text1"/>
        </w:rPr>
        <w:t xml:space="preserve">dispersion </w:t>
      </w:r>
      <w:r w:rsidR="00EC3A76">
        <w:rPr>
          <w:rFonts w:cs="David"/>
          <w:color w:val="000000" w:themeColor="text1"/>
        </w:rPr>
        <w:t>model</w:t>
      </w:r>
      <w:r w:rsidR="00AF0BDF">
        <w:rPr>
          <w:rFonts w:cs="David"/>
          <w:color w:val="000000" w:themeColor="text1"/>
        </w:rPr>
        <w:t xml:space="preserve">. </w:t>
      </w:r>
      <w:r w:rsidR="004A788B">
        <w:rPr>
          <w:rFonts w:cs="David"/>
          <w:color w:val="000000" w:themeColor="text1"/>
        </w:rPr>
        <w:t>The basic model</w:t>
      </w:r>
      <w:r w:rsidR="00E3616C" w:rsidRPr="00C61461">
        <w:rPr>
          <w:rFonts w:cs="David" w:hint="cs"/>
          <w:color w:val="000000" w:themeColor="text1"/>
        </w:rPr>
        <w:t xml:space="preserve"> aim</w:t>
      </w:r>
      <w:r w:rsidR="004A788B">
        <w:rPr>
          <w:rFonts w:cs="David"/>
          <w:color w:val="000000" w:themeColor="text1"/>
        </w:rPr>
        <w:t>s</w:t>
      </w:r>
      <w:r w:rsidR="00E3616C" w:rsidRPr="00C61461">
        <w:rPr>
          <w:rFonts w:cs="David" w:hint="cs"/>
          <w:color w:val="000000" w:themeColor="text1"/>
        </w:rPr>
        <w:t xml:space="preserve"> at </w:t>
      </w:r>
      <w:r w:rsidR="00E3616C" w:rsidRPr="00C61461">
        <w:rPr>
          <w:rFonts w:cs="David"/>
          <w:color w:val="000000" w:themeColor="text1"/>
        </w:rPr>
        <w:t>finding a</w:t>
      </w:r>
      <w:r w:rsidR="00137494">
        <w:rPr>
          <w:rFonts w:cs="David"/>
          <w:color w:val="000000" w:themeColor="text1"/>
        </w:rPr>
        <w:t xml:space="preserve">n algorithm </w:t>
      </w:r>
      <w:r w:rsidR="00E3616C" w:rsidRPr="00C61461">
        <w:rPr>
          <w:rFonts w:cs="David"/>
          <w:color w:val="000000" w:themeColor="text1"/>
        </w:rPr>
        <w:t>for placing MSUs, under a set of fiscal and geographical constraints</w:t>
      </w:r>
      <w:r w:rsidR="00B91AB3">
        <w:rPr>
          <w:rFonts w:cs="David"/>
          <w:color w:val="000000" w:themeColor="text1"/>
        </w:rPr>
        <w:t xml:space="preserve">, that </w:t>
      </w:r>
      <w:r w:rsidR="00B91AB3">
        <w:rPr>
          <w:rFonts w:asciiTheme="majorBidi" w:hAnsiTheme="majorBidi" w:cstheme="majorBidi"/>
        </w:rPr>
        <w:t xml:space="preserve">will allow decision-makers to discover tradeoffs between performance criteria and to consider alternative modes of action </w:t>
      </w:r>
      <w:r w:rsidR="00B91AB3" w:rsidRPr="00670E8F">
        <w:rPr>
          <w:rFonts w:asciiTheme="majorBidi" w:hAnsiTheme="majorBidi" w:cstheme="majorBidi"/>
        </w:rPr>
        <w:t xml:space="preserve">according to </w:t>
      </w:r>
      <w:r w:rsidR="00B91AB3">
        <w:rPr>
          <w:rFonts w:asciiTheme="majorBidi" w:hAnsiTheme="majorBidi" w:cstheme="majorBidi"/>
        </w:rPr>
        <w:t>the prevailing</w:t>
      </w:r>
      <w:r w:rsidR="00B91AB3" w:rsidRPr="00670E8F">
        <w:rPr>
          <w:rFonts w:asciiTheme="majorBidi" w:hAnsiTheme="majorBidi" w:cstheme="majorBidi"/>
        </w:rPr>
        <w:t xml:space="preserve"> circumstances.</w:t>
      </w:r>
      <w:r w:rsidR="00B91AB3">
        <w:rPr>
          <w:rFonts w:cs="David"/>
          <w:color w:val="000000" w:themeColor="text1"/>
        </w:rPr>
        <w:t xml:space="preserve"> </w:t>
      </w:r>
      <w:r w:rsidR="009329EE" w:rsidRPr="00C61461">
        <w:rPr>
          <w:rFonts w:cs="David" w:hint="cs"/>
          <w:color w:val="000000" w:themeColor="text1"/>
        </w:rPr>
        <w:t xml:space="preserve">It considers the time varying meteorological conditions (wind velocity and atmospheric stability) and uses as </w:t>
      </w:r>
      <w:r w:rsidR="00A57A5F">
        <w:rPr>
          <w:rFonts w:cs="David"/>
          <w:color w:val="000000" w:themeColor="text1"/>
        </w:rPr>
        <w:t>the main</w:t>
      </w:r>
      <w:r w:rsidR="00454CEE">
        <w:rPr>
          <w:rFonts w:cs="David"/>
          <w:color w:val="000000" w:themeColor="text1"/>
        </w:rPr>
        <w:t xml:space="preserve"> objective </w:t>
      </w:r>
      <w:r w:rsidR="009329EE" w:rsidRPr="00C61461">
        <w:rPr>
          <w:rFonts w:cs="David" w:hint="cs"/>
          <w:color w:val="000000" w:themeColor="text1"/>
        </w:rPr>
        <w:t>a quantitative measure of the complexity of the given set of sources</w:t>
      </w:r>
      <w:r w:rsidR="009329EE" w:rsidRPr="00C61461">
        <w:rPr>
          <w:rFonts w:cs="David"/>
          <w:color w:val="000000" w:themeColor="text1"/>
        </w:rPr>
        <w:t>/sensors geometries</w:t>
      </w:r>
      <w:r w:rsidR="008F15EF">
        <w:rPr>
          <w:rFonts w:cs="David"/>
          <w:color w:val="000000" w:themeColor="text1"/>
        </w:rPr>
        <w:t xml:space="preserve">: </w:t>
      </w:r>
      <w:r w:rsidR="006D5882">
        <w:rPr>
          <w:rFonts w:cs="David"/>
          <w:color w:val="000000" w:themeColor="text1"/>
        </w:rPr>
        <w:t xml:space="preserve">the </w:t>
      </w:r>
      <w:r w:rsidR="00E35620">
        <w:t>p</w:t>
      </w:r>
      <w:r w:rsidR="006D5882">
        <w:t xml:space="preserve">airwise Euclidean </w:t>
      </w:r>
      <w:r w:rsidR="00E35620">
        <w:t>d</w:t>
      </w:r>
      <w:r w:rsidR="006D5882">
        <w:t>istance (PED) between the sensor network potential readings</w:t>
      </w:r>
      <w:r w:rsidR="00F12B72">
        <w:t xml:space="preserve"> of</w:t>
      </w:r>
      <w:r w:rsidR="006D5882">
        <w:t xml:space="preserve"> different number of active </w:t>
      </w:r>
      <w:r w:rsidR="00544B5A">
        <w:t xml:space="preserve">sources. </w:t>
      </w:r>
      <w:r w:rsidR="00137494">
        <w:t>The task in hand is very complex and in order to accomplish it successfully, three</w:t>
      </w:r>
      <w:r w:rsidR="00137494">
        <w:rPr>
          <w:rFonts w:asciiTheme="majorBidi" w:hAnsiTheme="majorBidi" w:cstheme="majorBidi"/>
        </w:rPr>
        <w:t xml:space="preserve"> </w:t>
      </w:r>
      <w:r w:rsidR="002F660C">
        <w:rPr>
          <w:rFonts w:asciiTheme="majorBidi" w:hAnsiTheme="majorBidi" w:cstheme="majorBidi"/>
        </w:rPr>
        <w:t xml:space="preserve">modules are suggested: </w:t>
      </w:r>
      <w:proofErr w:type="spellStart"/>
      <w:r w:rsidR="00582174">
        <w:rPr>
          <w:rFonts w:asciiTheme="majorBidi" w:hAnsiTheme="majorBidi" w:cstheme="majorBidi"/>
        </w:rPr>
        <w:t>i</w:t>
      </w:r>
      <w:proofErr w:type="spellEnd"/>
      <w:r w:rsidR="00582174">
        <w:rPr>
          <w:rFonts w:asciiTheme="majorBidi" w:hAnsiTheme="majorBidi" w:cstheme="majorBidi"/>
        </w:rPr>
        <w:t xml:space="preserve">) </w:t>
      </w:r>
      <w:r w:rsidR="003E3B52">
        <w:t>a</w:t>
      </w:r>
      <w:r w:rsidR="00BF5DBC" w:rsidRPr="00A85202">
        <w:rPr>
          <w:rFonts w:cs="David"/>
          <w:color w:val="000000" w:themeColor="text1"/>
        </w:rPr>
        <w:t xml:space="preserve"> </w:t>
      </w:r>
      <w:r w:rsidR="00BF5DBC" w:rsidRPr="00A85202">
        <w:rPr>
          <w:rFonts w:cs="David"/>
          <w:i/>
          <w:iCs/>
          <w:color w:val="000000" w:themeColor="text1"/>
        </w:rPr>
        <w:t>spatial</w:t>
      </w:r>
      <w:r w:rsidR="00BF5DBC" w:rsidRPr="00A85202">
        <w:rPr>
          <w:rFonts w:cs="David"/>
          <w:color w:val="000000" w:themeColor="text1"/>
        </w:rPr>
        <w:t xml:space="preserve"> </w:t>
      </w:r>
      <w:r w:rsidR="00BF5DBC" w:rsidRPr="00A85202">
        <w:rPr>
          <w:rFonts w:cs="David" w:hint="cs"/>
          <w:color w:val="000000" w:themeColor="text1"/>
        </w:rPr>
        <w:t>optimization model that computes sensor</w:t>
      </w:r>
      <w:r w:rsidR="00BF5DBC" w:rsidRPr="00A85202">
        <w:rPr>
          <w:rFonts w:cs="David"/>
          <w:color w:val="000000" w:themeColor="text1"/>
        </w:rPr>
        <w:t>s’</w:t>
      </w:r>
      <w:r w:rsidR="00BF5DBC" w:rsidRPr="00A85202">
        <w:rPr>
          <w:rFonts w:cs="David" w:hint="cs"/>
          <w:color w:val="000000" w:themeColor="text1"/>
        </w:rPr>
        <w:t xml:space="preserve"> deployment</w:t>
      </w:r>
      <w:r w:rsidR="00BF5DBC" w:rsidRPr="00A85202">
        <w:rPr>
          <w:rFonts w:cs="David"/>
          <w:color w:val="000000" w:themeColor="text1"/>
        </w:rPr>
        <w:t>,</w:t>
      </w:r>
      <w:r w:rsidR="00BF5DBC" w:rsidRPr="00A85202">
        <w:rPr>
          <w:rFonts w:cs="David" w:hint="cs"/>
          <w:color w:val="000000" w:themeColor="text1"/>
        </w:rPr>
        <w:t xml:space="preserve"> which </w:t>
      </w:r>
      <w:r w:rsidR="00BF5DBC" w:rsidRPr="00A85202">
        <w:rPr>
          <w:rFonts w:cs="David"/>
          <w:color w:val="000000" w:themeColor="text1"/>
        </w:rPr>
        <w:t xml:space="preserve">minimizes the cost of the deployment while maximizing </w:t>
      </w:r>
      <w:r w:rsidR="00BF5DBC" w:rsidRPr="00A85202">
        <w:rPr>
          <w:rFonts w:cs="David"/>
        </w:rPr>
        <w:t xml:space="preserve">the sensitivity of the network to changes in </w:t>
      </w:r>
      <w:r w:rsidR="00FF6013">
        <w:rPr>
          <w:rFonts w:cs="David"/>
        </w:rPr>
        <w:t>emissions</w:t>
      </w:r>
      <w:r w:rsidR="00957731">
        <w:rPr>
          <w:rFonts w:cs="David"/>
        </w:rPr>
        <w:t xml:space="preserve">, ii) </w:t>
      </w:r>
      <w:r w:rsidR="00454CEE">
        <w:rPr>
          <w:rFonts w:cs="David"/>
          <w:color w:val="000000" w:themeColor="text1"/>
        </w:rPr>
        <w:t>a</w:t>
      </w:r>
      <w:r w:rsidR="00BF5DBC" w:rsidRPr="00A85202">
        <w:rPr>
          <w:rFonts w:cs="David"/>
          <w:color w:val="000000" w:themeColor="text1"/>
        </w:rPr>
        <w:t xml:space="preserve"> </w:t>
      </w:r>
      <w:r w:rsidR="00BF5DBC" w:rsidRPr="00A85202">
        <w:rPr>
          <w:rFonts w:cs="David"/>
          <w:i/>
          <w:iCs/>
          <w:color w:val="000000" w:themeColor="text1"/>
        </w:rPr>
        <w:t>temporal</w:t>
      </w:r>
      <w:r w:rsidR="00BF5DBC" w:rsidRPr="00A85202">
        <w:rPr>
          <w:rFonts w:cs="David"/>
          <w:color w:val="000000" w:themeColor="text1"/>
        </w:rPr>
        <w:t xml:space="preserve"> </w:t>
      </w:r>
      <w:r w:rsidR="00BF5DBC" w:rsidRPr="00A85202">
        <w:rPr>
          <w:rFonts w:cs="David" w:hint="cs"/>
          <w:color w:val="000000" w:themeColor="text1"/>
        </w:rPr>
        <w:t>optimization model that computes sensor</w:t>
      </w:r>
      <w:r w:rsidR="00BF5DBC" w:rsidRPr="00A85202">
        <w:rPr>
          <w:rFonts w:cs="David"/>
          <w:color w:val="000000" w:themeColor="text1"/>
        </w:rPr>
        <w:t>s’</w:t>
      </w:r>
      <w:r w:rsidR="00BF5DBC" w:rsidRPr="00A85202">
        <w:rPr>
          <w:rFonts w:cs="David" w:hint="cs"/>
          <w:color w:val="000000" w:themeColor="text1"/>
        </w:rPr>
        <w:t xml:space="preserve"> </w:t>
      </w:r>
      <w:r w:rsidR="00BF5DBC" w:rsidRPr="00A85202">
        <w:rPr>
          <w:rFonts w:cs="David"/>
          <w:color w:val="000000" w:themeColor="text1"/>
        </w:rPr>
        <w:t>re</w:t>
      </w:r>
      <w:r w:rsidR="00BF5DBC" w:rsidRPr="00A85202">
        <w:rPr>
          <w:rFonts w:cs="David" w:hint="cs"/>
          <w:color w:val="000000" w:themeColor="text1"/>
        </w:rPr>
        <w:t>deployment</w:t>
      </w:r>
      <w:r w:rsidR="00BF5DBC" w:rsidRPr="00A85202">
        <w:rPr>
          <w:rFonts w:cs="David"/>
          <w:color w:val="000000" w:themeColor="text1"/>
        </w:rPr>
        <w:t>,</w:t>
      </w:r>
      <w:r w:rsidR="00BF5DBC" w:rsidRPr="00A85202">
        <w:rPr>
          <w:rFonts w:cs="David" w:hint="cs"/>
          <w:color w:val="000000" w:themeColor="text1"/>
        </w:rPr>
        <w:t xml:space="preserve"> which </w:t>
      </w:r>
      <w:r w:rsidR="00BF5DBC" w:rsidRPr="00A85202">
        <w:rPr>
          <w:rFonts w:cs="David"/>
          <w:color w:val="000000" w:themeColor="text1"/>
        </w:rPr>
        <w:t xml:space="preserve">minimizes the </w:t>
      </w:r>
      <w:r w:rsidR="00BF5DBC">
        <w:rPr>
          <w:rFonts w:cs="David"/>
          <w:color w:val="000000" w:themeColor="text1"/>
        </w:rPr>
        <w:t>transfer effort</w:t>
      </w:r>
      <w:r w:rsidR="00BF5DBC" w:rsidRPr="00A85202">
        <w:rPr>
          <w:rFonts w:cs="David"/>
          <w:color w:val="000000" w:themeColor="text1"/>
        </w:rPr>
        <w:t xml:space="preserve"> from the previous deployment</w:t>
      </w:r>
      <w:r w:rsidR="00BF5DBC">
        <w:rPr>
          <w:rFonts w:cs="David"/>
          <w:color w:val="000000" w:themeColor="text1"/>
        </w:rPr>
        <w:t xml:space="preserve">, considering a change in weather </w:t>
      </w:r>
      <w:r w:rsidR="00CD72F7">
        <w:rPr>
          <w:rFonts w:cs="David"/>
          <w:color w:val="000000" w:themeColor="text1"/>
        </w:rPr>
        <w:t xml:space="preserve">or emission </w:t>
      </w:r>
      <w:r w:rsidR="00BF5DBC">
        <w:rPr>
          <w:rFonts w:cs="David"/>
          <w:color w:val="000000" w:themeColor="text1"/>
        </w:rPr>
        <w:t>conditions</w:t>
      </w:r>
      <w:r w:rsidR="002B1E77">
        <w:rPr>
          <w:rFonts w:cs="David"/>
          <w:color w:val="000000" w:themeColor="text1"/>
        </w:rPr>
        <w:t>,</w:t>
      </w:r>
      <w:r w:rsidR="00C06EC6">
        <w:rPr>
          <w:rFonts w:cs="David"/>
          <w:color w:val="000000" w:themeColor="text1"/>
        </w:rPr>
        <w:t xml:space="preserve"> and iii) </w:t>
      </w:r>
      <w:r w:rsidR="002B1E77">
        <w:rPr>
          <w:rFonts w:cs="David"/>
          <w:color w:val="000000" w:themeColor="text1"/>
        </w:rPr>
        <w:t>a</w:t>
      </w:r>
      <w:r w:rsidR="00BF5DBC">
        <w:rPr>
          <w:rFonts w:cs="David"/>
          <w:color w:val="000000" w:themeColor="text1"/>
        </w:rPr>
        <w:t xml:space="preserve"> </w:t>
      </w:r>
      <w:r w:rsidR="00BF5DBC" w:rsidRPr="00402245">
        <w:rPr>
          <w:rFonts w:cs="David"/>
          <w:i/>
          <w:iCs/>
          <w:color w:val="000000" w:themeColor="text1"/>
        </w:rPr>
        <w:t>spatial-temporal</w:t>
      </w:r>
      <w:r w:rsidR="00BF5DBC">
        <w:rPr>
          <w:rFonts w:cs="David"/>
          <w:color w:val="000000" w:themeColor="text1"/>
        </w:rPr>
        <w:t xml:space="preserve"> optimization model comprised of the </w:t>
      </w:r>
      <w:r w:rsidR="00BF5DBC" w:rsidRPr="008970A9">
        <w:rPr>
          <w:rFonts w:cs="David"/>
          <w:color w:val="000000" w:themeColor="text1"/>
        </w:rPr>
        <w:t xml:space="preserve">findings of the two previous </w:t>
      </w:r>
      <w:r w:rsidR="00BF5DBC">
        <w:rPr>
          <w:rFonts w:cs="David"/>
          <w:color w:val="000000" w:themeColor="text1"/>
        </w:rPr>
        <w:t xml:space="preserve">models, considering </w:t>
      </w:r>
      <w:r w:rsidR="00A44E75">
        <w:rPr>
          <w:rFonts w:cs="David"/>
          <w:color w:val="000000" w:themeColor="text1"/>
        </w:rPr>
        <w:t xml:space="preserve">the </w:t>
      </w:r>
      <w:r w:rsidR="00BF5DBC" w:rsidRPr="008970A9">
        <w:rPr>
          <w:rFonts w:cs="David"/>
          <w:color w:val="000000" w:themeColor="text1"/>
        </w:rPr>
        <w:t>probability of change in weather conditions</w:t>
      </w:r>
      <w:r w:rsidR="009512D6">
        <w:rPr>
          <w:rFonts w:cs="David"/>
          <w:color w:val="000000" w:themeColor="text1"/>
        </w:rPr>
        <w:t xml:space="preserve"> </w:t>
      </w:r>
      <w:r w:rsidR="009512D6" w:rsidRPr="004C280C">
        <w:rPr>
          <w:rFonts w:cs="David"/>
          <w:color w:val="000000" w:themeColor="text1"/>
        </w:rPr>
        <w:t>and emission patterns.</w:t>
      </w:r>
      <w:r w:rsidR="00DE061E">
        <w:rPr>
          <w:rFonts w:cs="David"/>
          <w:color w:val="000000" w:themeColor="text1"/>
        </w:rPr>
        <w:t xml:space="preserve"> </w:t>
      </w:r>
      <w:r w:rsidR="00C545F0">
        <w:rPr>
          <w:rFonts w:cs="David"/>
          <w:color w:val="000000"/>
        </w:rPr>
        <w:t xml:space="preserve">An initial </w:t>
      </w:r>
      <w:r w:rsidR="00EE47F6">
        <w:rPr>
          <w:rFonts w:cs="David"/>
          <w:color w:val="000000"/>
        </w:rPr>
        <w:t>simulation set</w:t>
      </w:r>
      <w:r w:rsidR="00B30F94">
        <w:rPr>
          <w:rFonts w:cs="David"/>
          <w:color w:val="000000"/>
        </w:rPr>
        <w:t>up</w:t>
      </w:r>
      <w:r w:rsidR="00EE47F6">
        <w:rPr>
          <w:rFonts w:cs="David"/>
          <w:color w:val="000000"/>
        </w:rPr>
        <w:t xml:space="preserve"> was constructed to test the first suggested model. Optimal solutions for placing </w:t>
      </w:r>
      <w:r w:rsidR="0021744B">
        <w:rPr>
          <w:rFonts w:cs="David"/>
          <w:color w:val="000000"/>
        </w:rPr>
        <w:t xml:space="preserve">up to </w:t>
      </w:r>
      <w:r w:rsidR="00E57672">
        <w:rPr>
          <w:rFonts w:cs="David"/>
          <w:color w:val="000000"/>
        </w:rPr>
        <w:t>300</w:t>
      </w:r>
      <w:r w:rsidR="0021744B">
        <w:rPr>
          <w:rFonts w:cs="David"/>
          <w:color w:val="000000"/>
        </w:rPr>
        <w:t xml:space="preserve"> </w:t>
      </w:r>
      <w:r w:rsidR="00554765">
        <w:rPr>
          <w:rFonts w:cs="David"/>
          <w:color w:val="000000"/>
        </w:rPr>
        <w:t xml:space="preserve">homogeneous </w:t>
      </w:r>
      <w:r w:rsidR="0021744B">
        <w:rPr>
          <w:rFonts w:cs="David"/>
          <w:color w:val="000000"/>
        </w:rPr>
        <w:t xml:space="preserve">MSUs in a 1000x1000 m flat area were retrieved </w:t>
      </w:r>
      <w:r w:rsidR="009D4ED8">
        <w:rPr>
          <w:rFonts w:cs="David"/>
          <w:color w:val="000000"/>
        </w:rPr>
        <w:t>for various PED-related objective functions</w:t>
      </w:r>
      <w:r w:rsidR="000A024B">
        <w:rPr>
          <w:rFonts w:cs="David"/>
          <w:color w:val="000000"/>
        </w:rPr>
        <w:t xml:space="preserve">, showing </w:t>
      </w:r>
      <w:r w:rsidR="006E6126">
        <w:rPr>
          <w:rFonts w:cs="David"/>
          <w:color w:val="000000"/>
        </w:rPr>
        <w:t xml:space="preserve">promising </w:t>
      </w:r>
      <w:r w:rsidR="000A024B">
        <w:rPr>
          <w:rFonts w:cs="David"/>
          <w:color w:val="000000"/>
        </w:rPr>
        <w:t>results</w:t>
      </w:r>
      <w:r w:rsidR="00554765">
        <w:rPr>
          <w:rFonts w:cs="David"/>
          <w:color w:val="000000"/>
        </w:rPr>
        <w:t xml:space="preserve">. </w:t>
      </w:r>
      <w:r w:rsidR="00AC131D">
        <w:rPr>
          <w:rFonts w:cs="David"/>
          <w:color w:val="000000"/>
        </w:rPr>
        <w:t>More simulations will be conducted for each of the modules</w:t>
      </w:r>
      <w:r w:rsidR="00066C83">
        <w:rPr>
          <w:rFonts w:cs="David"/>
          <w:color w:val="000000"/>
        </w:rPr>
        <w:t>, and t</w:t>
      </w:r>
      <w:r w:rsidR="00365991">
        <w:t xml:space="preserve">he potential improvement achieved by the deployment of a heterogenous network, comprised of different types of sensors with different characteristics (sensitivity, dynamic range, cost), </w:t>
      </w:r>
      <w:r w:rsidR="00066C83">
        <w:t>will be examined</w:t>
      </w:r>
      <w:r w:rsidR="00365991">
        <w:t>.</w:t>
      </w:r>
      <w:r w:rsidR="0065122C">
        <w:rPr>
          <w:rFonts w:cs="David"/>
          <w:color w:val="000000"/>
        </w:rPr>
        <w:t xml:space="preserve"> Other </w:t>
      </w:r>
      <w:r w:rsidR="00365991">
        <w:rPr>
          <w:rFonts w:cs="David"/>
          <w:color w:val="000000"/>
        </w:rPr>
        <w:t>extensions will be considered</w:t>
      </w:r>
      <w:r w:rsidR="0065122C">
        <w:rPr>
          <w:rFonts w:cs="David"/>
          <w:color w:val="000000"/>
        </w:rPr>
        <w:t xml:space="preserve"> as well</w:t>
      </w:r>
      <w:r w:rsidR="00365991">
        <w:rPr>
          <w:rFonts w:cs="David"/>
          <w:color w:val="000000"/>
        </w:rPr>
        <w:t>, including the use of other more sophisticated dispersion models, other forms of objective functions</w:t>
      </w:r>
      <w:r w:rsidR="00900EA7">
        <w:rPr>
          <w:rFonts w:cs="David"/>
          <w:color w:val="000000"/>
        </w:rPr>
        <w:t xml:space="preserve"> </w:t>
      </w:r>
      <w:r w:rsidR="00365991">
        <w:rPr>
          <w:rFonts w:cs="David"/>
          <w:color w:val="000000"/>
        </w:rPr>
        <w:t>related to the maximization</w:t>
      </w:r>
      <w:r w:rsidR="00DB3730">
        <w:rPr>
          <w:rFonts w:cs="David"/>
          <w:color w:val="000000"/>
        </w:rPr>
        <w:softHyphen/>
      </w:r>
      <w:r w:rsidR="00365991">
        <w:rPr>
          <w:rFonts w:cs="David"/>
          <w:color w:val="000000"/>
        </w:rPr>
        <w:t xml:space="preserve"> of the PED values, and real-world test cases. </w:t>
      </w:r>
    </w:p>
    <w:bookmarkEnd w:id="19" w:displacedByCustomXml="next"/>
    <w:bookmarkEnd w:id="18" w:displacedByCustomXml="next"/>
    <w:sdt>
      <w:sdtPr>
        <w:rPr>
          <w:rFonts w:eastAsia="Times New Roman" w:hint="cs"/>
          <w:sz w:val="24"/>
          <w:szCs w:val="24"/>
        </w:rPr>
        <w:id w:val="948514459"/>
        <w:docPartObj>
          <w:docPartGallery w:val="Table of Contents"/>
          <w:docPartUnique/>
        </w:docPartObj>
      </w:sdtPr>
      <w:sdtEndPr>
        <w:rPr>
          <w:rFonts w:ascii="David" w:hAnsi="David" w:cs="David"/>
          <w:b w:val="0"/>
          <w:bCs w:val="0"/>
          <w:noProof/>
          <w:color w:val="auto"/>
          <w:lang w:bidi="he-IL"/>
        </w:rPr>
      </w:sdtEndPr>
      <w:sdtContent>
        <w:p w14:paraId="24DDFB19" w14:textId="022EC984" w:rsidR="00EF1A3E" w:rsidRPr="007C6278" w:rsidRDefault="00EF1A3E" w:rsidP="007C6278">
          <w:pPr>
            <w:pStyle w:val="TOCHeading"/>
            <w:numPr>
              <w:ilvl w:val="0"/>
              <w:numId w:val="0"/>
            </w:numPr>
            <w:rPr>
              <w:rFonts w:ascii="David" w:hAnsi="David" w:cs="David" w:hint="cs"/>
              <w:bCs w:val="0"/>
              <w:color w:val="000000" w:themeColor="text1"/>
              <w:szCs w:val="32"/>
              <w:lang w:bidi="he-IL"/>
            </w:rPr>
          </w:pPr>
          <w:r w:rsidRPr="007C6278">
            <w:rPr>
              <w:rFonts w:ascii="David" w:hAnsi="David" w:cs="David" w:hint="cs"/>
              <w:bCs w:val="0"/>
              <w:color w:val="000000" w:themeColor="text1"/>
              <w:szCs w:val="32"/>
              <w:lang w:bidi="he-IL"/>
            </w:rPr>
            <w:t>Table of Contents</w:t>
          </w:r>
        </w:p>
        <w:p w14:paraId="56A6E8D1" w14:textId="62429954" w:rsidR="0089641E" w:rsidRPr="007C6278" w:rsidRDefault="0089641E" w:rsidP="007C6278">
          <w:pPr>
            <w:spacing w:line="240" w:lineRule="auto"/>
            <w:jc w:val="left"/>
            <w:rPr>
              <w:rFonts w:cs="David" w:hint="cs"/>
            </w:rPr>
          </w:pPr>
        </w:p>
        <w:p w14:paraId="60FF5552" w14:textId="7A30500B" w:rsidR="00AF1489" w:rsidRPr="007C6278" w:rsidRDefault="00EF1A3E" w:rsidP="007C6278">
          <w:pPr>
            <w:pStyle w:val="TOC1"/>
            <w:rPr>
              <w:rFonts w:eastAsiaTheme="minorEastAsia" w:hint="cs"/>
              <w:noProof/>
              <w:sz w:val="28"/>
              <w:szCs w:val="28"/>
              <w:rtl/>
            </w:rPr>
          </w:pPr>
          <w:r w:rsidRPr="007C6278">
            <w:rPr>
              <w:rFonts w:hint="cs"/>
              <w:sz w:val="20"/>
              <w:szCs w:val="20"/>
            </w:rPr>
            <w:fldChar w:fldCharType="begin"/>
          </w:r>
          <w:r w:rsidRPr="007C6278">
            <w:rPr>
              <w:rFonts w:hint="cs"/>
              <w:sz w:val="20"/>
              <w:szCs w:val="20"/>
            </w:rPr>
            <w:instrText xml:space="preserve"> TOC \o "1-3" \h \z \u </w:instrText>
          </w:r>
          <w:r w:rsidRPr="007C6278">
            <w:rPr>
              <w:rFonts w:hint="cs"/>
              <w:sz w:val="20"/>
              <w:szCs w:val="20"/>
            </w:rPr>
            <w:fldChar w:fldCharType="separate"/>
          </w:r>
          <w:hyperlink w:anchor="_Toc31024274" w:history="1">
            <w:r w:rsidR="00AF1489" w:rsidRPr="007C6278">
              <w:rPr>
                <w:rStyle w:val="Hyperlink"/>
                <w:rFonts w:ascii="David" w:eastAsiaTheme="minorHAnsi" w:hAnsi="David" w:cs="David" w:hint="cs"/>
                <w:i w:val="0"/>
                <w:iCs w:val="0"/>
                <w:noProof/>
              </w:rPr>
              <w:t>1</w:t>
            </w:r>
            <w:r w:rsidR="00AF1489" w:rsidRPr="007C6278">
              <w:rPr>
                <w:rFonts w:eastAsiaTheme="minorEastAsia" w:hint="cs"/>
                <w:noProof/>
                <w:sz w:val="28"/>
                <w:szCs w:val="28"/>
                <w:rtl/>
              </w:rPr>
              <w:tab/>
            </w:r>
            <w:r w:rsidR="00AF1489" w:rsidRPr="007C6278">
              <w:rPr>
                <w:rStyle w:val="Hyperlink"/>
                <w:rFonts w:ascii="David" w:hAnsi="David" w:cs="David" w:hint="cs"/>
                <w:i w:val="0"/>
                <w:iCs w:val="0"/>
                <w:noProof/>
              </w:rPr>
              <w:t>Introduction</w:t>
            </w:r>
            <w:r w:rsidR="00AF1489" w:rsidRPr="007C6278">
              <w:rPr>
                <w:rFonts w:hint="cs"/>
                <w:noProof/>
                <w:webHidden/>
                <w:sz w:val="28"/>
                <w:szCs w:val="28"/>
                <w:rtl/>
              </w:rPr>
              <w:tab/>
            </w:r>
            <w:r w:rsidR="00AF1489" w:rsidRPr="007C6278">
              <w:rPr>
                <w:rFonts w:hint="cs"/>
                <w:noProof/>
                <w:webHidden/>
                <w:sz w:val="28"/>
                <w:szCs w:val="28"/>
                <w:rtl/>
              </w:rPr>
              <w:fldChar w:fldCharType="begin"/>
            </w:r>
            <w:r w:rsidR="00AF1489" w:rsidRPr="007C6278">
              <w:rPr>
                <w:rFonts w:hint="cs"/>
                <w:noProof/>
                <w:webHidden/>
                <w:sz w:val="28"/>
                <w:szCs w:val="28"/>
                <w:rtl/>
              </w:rPr>
              <w:instrText xml:space="preserve"> </w:instrText>
            </w:r>
            <w:r w:rsidR="00AF1489" w:rsidRPr="007C6278">
              <w:rPr>
                <w:rFonts w:hint="cs"/>
                <w:noProof/>
                <w:webHidden/>
                <w:sz w:val="28"/>
                <w:szCs w:val="28"/>
              </w:rPr>
              <w:instrText>PAGEREF</w:instrText>
            </w:r>
            <w:r w:rsidR="00AF1489" w:rsidRPr="007C6278">
              <w:rPr>
                <w:rFonts w:hint="cs"/>
                <w:noProof/>
                <w:webHidden/>
                <w:sz w:val="28"/>
                <w:szCs w:val="28"/>
                <w:rtl/>
              </w:rPr>
              <w:instrText xml:space="preserve"> _</w:instrText>
            </w:r>
            <w:r w:rsidR="00AF1489" w:rsidRPr="007C6278">
              <w:rPr>
                <w:rFonts w:hint="cs"/>
                <w:noProof/>
                <w:webHidden/>
                <w:sz w:val="28"/>
                <w:szCs w:val="28"/>
              </w:rPr>
              <w:instrText>Toc31024274 \h</w:instrText>
            </w:r>
            <w:r w:rsidR="00AF1489" w:rsidRPr="007C6278">
              <w:rPr>
                <w:rFonts w:hint="cs"/>
                <w:noProof/>
                <w:webHidden/>
                <w:sz w:val="28"/>
                <w:szCs w:val="28"/>
                <w:rtl/>
              </w:rPr>
              <w:instrText xml:space="preserve"> </w:instrText>
            </w:r>
            <w:r w:rsidR="00AF1489" w:rsidRPr="007C6278">
              <w:rPr>
                <w:rFonts w:hint="cs"/>
                <w:noProof/>
                <w:webHidden/>
                <w:sz w:val="28"/>
                <w:szCs w:val="28"/>
                <w:rtl/>
              </w:rPr>
            </w:r>
            <w:r w:rsidR="00AF1489" w:rsidRPr="007C6278">
              <w:rPr>
                <w:rFonts w:hint="cs"/>
                <w:noProof/>
                <w:webHidden/>
                <w:sz w:val="28"/>
                <w:szCs w:val="28"/>
                <w:rtl/>
              </w:rPr>
              <w:fldChar w:fldCharType="separate"/>
            </w:r>
            <w:r w:rsidR="00AF1489" w:rsidRPr="007C6278">
              <w:rPr>
                <w:rFonts w:hint="cs"/>
                <w:noProof/>
                <w:webHidden/>
                <w:sz w:val="28"/>
                <w:szCs w:val="28"/>
                <w:rtl/>
              </w:rPr>
              <w:t>1</w:t>
            </w:r>
            <w:r w:rsidR="00AF1489" w:rsidRPr="007C6278">
              <w:rPr>
                <w:rFonts w:hint="cs"/>
                <w:noProof/>
                <w:webHidden/>
                <w:sz w:val="28"/>
                <w:szCs w:val="28"/>
                <w:rtl/>
              </w:rPr>
              <w:fldChar w:fldCharType="end"/>
            </w:r>
          </w:hyperlink>
        </w:p>
        <w:p w14:paraId="3E790D3F" w14:textId="0C38F411" w:rsidR="00AF1489" w:rsidRPr="007C6278" w:rsidRDefault="00AF1489" w:rsidP="007C6278">
          <w:pPr>
            <w:pStyle w:val="TOC2"/>
            <w:rPr>
              <w:rFonts w:eastAsiaTheme="minorEastAsia" w:hint="cs"/>
              <w:noProof/>
              <w:sz w:val="24"/>
              <w:szCs w:val="24"/>
              <w:rtl/>
            </w:rPr>
          </w:pPr>
          <w:hyperlink w:anchor="_Toc31024275" w:history="1">
            <w:r w:rsidRPr="007C6278">
              <w:rPr>
                <w:rStyle w:val="Hyperlink"/>
                <w:rFonts w:ascii="David" w:hAnsi="David" w:cs="David" w:hint="cs"/>
                <w:noProof/>
              </w:rPr>
              <w:t>1.1</w:t>
            </w:r>
            <w:r w:rsidRPr="007C6278">
              <w:rPr>
                <w:rFonts w:eastAsiaTheme="minorEastAsia" w:hint="cs"/>
                <w:noProof/>
                <w:sz w:val="24"/>
                <w:szCs w:val="24"/>
                <w:rtl/>
              </w:rPr>
              <w:tab/>
            </w:r>
            <w:r w:rsidRPr="007C6278">
              <w:rPr>
                <w:rStyle w:val="Hyperlink"/>
                <w:rFonts w:ascii="David" w:hAnsi="David" w:cs="David" w:hint="cs"/>
                <w:noProof/>
              </w:rPr>
              <w:t>Air pollution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w:t>
            </w:r>
            <w:r w:rsidRPr="007C6278">
              <w:rPr>
                <w:rFonts w:hint="cs"/>
                <w:noProof/>
                <w:webHidden/>
                <w:sz w:val="24"/>
                <w:szCs w:val="24"/>
                <w:rtl/>
              </w:rPr>
              <w:fldChar w:fldCharType="end"/>
            </w:r>
          </w:hyperlink>
        </w:p>
        <w:p w14:paraId="44FDF74A" w14:textId="7B045733" w:rsidR="00AF1489" w:rsidRPr="007C6278" w:rsidRDefault="00AF1489" w:rsidP="007C6278">
          <w:pPr>
            <w:pStyle w:val="TOC2"/>
            <w:rPr>
              <w:rFonts w:eastAsiaTheme="minorEastAsia" w:hint="cs"/>
              <w:noProof/>
              <w:sz w:val="24"/>
              <w:szCs w:val="24"/>
              <w:rtl/>
            </w:rPr>
          </w:pPr>
          <w:hyperlink w:anchor="_Toc31024276" w:history="1">
            <w:r w:rsidRPr="007C6278">
              <w:rPr>
                <w:rStyle w:val="Hyperlink"/>
                <w:rFonts w:ascii="David" w:hAnsi="David" w:cs="David" w:hint="cs"/>
                <w:noProof/>
              </w:rPr>
              <w:t>1.2</w:t>
            </w:r>
            <w:r w:rsidRPr="007C6278">
              <w:rPr>
                <w:rFonts w:eastAsiaTheme="minorEastAsia" w:hint="cs"/>
                <w:noProof/>
                <w:sz w:val="24"/>
                <w:szCs w:val="24"/>
                <w:rtl/>
              </w:rPr>
              <w:tab/>
            </w:r>
            <w:r w:rsidRPr="007C6278">
              <w:rPr>
                <w:rStyle w:val="Hyperlink"/>
                <w:rFonts w:ascii="David" w:hAnsi="David" w:cs="David" w:hint="cs"/>
                <w:noProof/>
              </w:rPr>
              <w:t>Monitoring air pollution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Toc31024276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w:t>
            </w:r>
            <w:r w:rsidRPr="007C6278">
              <w:rPr>
                <w:rFonts w:hint="cs"/>
                <w:noProof/>
                <w:webHidden/>
                <w:sz w:val="24"/>
                <w:szCs w:val="24"/>
                <w:rtl/>
              </w:rPr>
              <w:fldChar w:fldCharType="end"/>
            </w:r>
          </w:hyperlink>
        </w:p>
        <w:p w14:paraId="5E049DB5" w14:textId="1B334A88" w:rsidR="00AF1489" w:rsidRPr="007C6278" w:rsidRDefault="00AF1489" w:rsidP="007C6278">
          <w:pPr>
            <w:pStyle w:val="TOC2"/>
            <w:rPr>
              <w:rFonts w:eastAsiaTheme="minorEastAsia" w:hint="cs"/>
              <w:noProof/>
              <w:sz w:val="24"/>
              <w:szCs w:val="24"/>
              <w:rtl/>
            </w:rPr>
          </w:pPr>
          <w:hyperlink w:anchor="_Toc31024277" w:history="1">
            <w:r w:rsidRPr="007C6278">
              <w:rPr>
                <w:rStyle w:val="Hyperlink"/>
                <w:rFonts w:ascii="David" w:hAnsi="David" w:cs="David" w:hint="cs"/>
                <w:noProof/>
              </w:rPr>
              <w:t>1.3</w:t>
            </w:r>
            <w:r w:rsidRPr="007C6278">
              <w:rPr>
                <w:rFonts w:eastAsiaTheme="minorEastAsia" w:hint="cs"/>
                <w:noProof/>
                <w:sz w:val="24"/>
                <w:szCs w:val="24"/>
                <w:rtl/>
              </w:rPr>
              <w:tab/>
            </w:r>
            <w:r w:rsidRPr="007C6278">
              <w:rPr>
                <w:rStyle w:val="Hyperlink"/>
                <w:rFonts w:ascii="David" w:hAnsi="David" w:cs="David" w:hint="cs"/>
                <w:noProof/>
              </w:rPr>
              <w:t>Air pollution representation in time and in space</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Toc31024277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w:t>
            </w:r>
            <w:r w:rsidRPr="007C6278">
              <w:rPr>
                <w:rFonts w:hint="cs"/>
                <w:noProof/>
                <w:webHidden/>
                <w:sz w:val="24"/>
                <w:szCs w:val="24"/>
                <w:rtl/>
              </w:rPr>
              <w:fldChar w:fldCharType="end"/>
            </w:r>
          </w:hyperlink>
        </w:p>
        <w:p w14:paraId="7223220F" w14:textId="544FBBFD" w:rsidR="00AF1489" w:rsidRPr="007C6278" w:rsidRDefault="00AF1489" w:rsidP="007C6278">
          <w:pPr>
            <w:pStyle w:val="TOC2"/>
            <w:rPr>
              <w:rFonts w:eastAsiaTheme="minorEastAsia" w:hint="cs"/>
              <w:noProof/>
              <w:sz w:val="24"/>
              <w:szCs w:val="24"/>
              <w:rtl/>
            </w:rPr>
          </w:pPr>
          <w:hyperlink w:anchor="_Toc31024278" w:history="1">
            <w:r w:rsidRPr="007C6278">
              <w:rPr>
                <w:rStyle w:val="Hyperlink"/>
                <w:rFonts w:ascii="David" w:hAnsi="David" w:cs="David" w:hint="cs"/>
                <w:noProof/>
              </w:rPr>
              <w:t>1.4</w:t>
            </w:r>
            <w:r w:rsidRPr="007C6278">
              <w:rPr>
                <w:rFonts w:eastAsiaTheme="minorEastAsia" w:hint="cs"/>
                <w:noProof/>
                <w:sz w:val="24"/>
                <w:szCs w:val="24"/>
                <w:rtl/>
              </w:rPr>
              <w:tab/>
            </w:r>
            <w:r w:rsidRPr="007C6278">
              <w:rPr>
                <w:rStyle w:val="Hyperlink"/>
                <w:rFonts w:ascii="David" w:hAnsi="David" w:cs="David" w:hint="cs"/>
                <w:noProof/>
              </w:rPr>
              <w:t>Source term estimation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Toc31024278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w:t>
            </w:r>
            <w:r w:rsidRPr="007C6278">
              <w:rPr>
                <w:rFonts w:hint="cs"/>
                <w:noProof/>
                <w:webHidden/>
                <w:sz w:val="24"/>
                <w:szCs w:val="24"/>
                <w:rtl/>
              </w:rPr>
              <w:fldChar w:fldCharType="end"/>
            </w:r>
          </w:hyperlink>
        </w:p>
        <w:p w14:paraId="48DE9C93" w14:textId="58AFBB03" w:rsidR="00AF1489" w:rsidRPr="007C6278" w:rsidRDefault="00AF1489" w:rsidP="007C6278">
          <w:pPr>
            <w:pStyle w:val="TOC2"/>
            <w:rPr>
              <w:rFonts w:eastAsiaTheme="minorEastAsia" w:hint="cs"/>
              <w:noProof/>
              <w:sz w:val="24"/>
              <w:szCs w:val="24"/>
              <w:rtl/>
            </w:rPr>
          </w:pPr>
          <w:hyperlink w:anchor="_Toc31024279" w:history="1">
            <w:r w:rsidRPr="007C6278">
              <w:rPr>
                <w:rStyle w:val="Hyperlink"/>
                <w:rFonts w:ascii="David" w:hAnsi="David" w:cs="David" w:hint="cs"/>
                <w:noProof/>
              </w:rPr>
              <w:t>1.5</w:t>
            </w:r>
            <w:r w:rsidRPr="007C6278">
              <w:rPr>
                <w:rFonts w:eastAsiaTheme="minorEastAsia" w:hint="cs"/>
                <w:noProof/>
                <w:sz w:val="24"/>
                <w:szCs w:val="24"/>
                <w:rtl/>
              </w:rPr>
              <w:tab/>
            </w:r>
            <w:r w:rsidRPr="007C6278">
              <w:rPr>
                <w:rStyle w:val="Hyperlink"/>
                <w:rFonts w:ascii="David" w:hAnsi="David" w:cs="David" w:hint="cs"/>
                <w:noProof/>
              </w:rPr>
              <w:t>Network deployment</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Toc31024279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w:t>
            </w:r>
            <w:r w:rsidRPr="007C6278">
              <w:rPr>
                <w:rFonts w:hint="cs"/>
                <w:noProof/>
                <w:webHidden/>
                <w:sz w:val="24"/>
                <w:szCs w:val="24"/>
                <w:rtl/>
              </w:rPr>
              <w:fldChar w:fldCharType="end"/>
            </w:r>
          </w:hyperlink>
        </w:p>
        <w:p w14:paraId="1F298873" w14:textId="388736AA" w:rsidR="00AF1489" w:rsidRPr="007C6278" w:rsidRDefault="00AF1489" w:rsidP="007C6278">
          <w:pPr>
            <w:pStyle w:val="TOC1"/>
            <w:rPr>
              <w:rFonts w:eastAsiaTheme="minorEastAsia" w:hint="cs"/>
              <w:noProof/>
              <w:sz w:val="28"/>
              <w:szCs w:val="28"/>
              <w:rtl/>
            </w:rPr>
          </w:pPr>
          <w:hyperlink w:anchor="_Toc31024280" w:history="1">
            <w:r w:rsidRPr="007C6278">
              <w:rPr>
                <w:rStyle w:val="Hyperlink"/>
                <w:rFonts w:ascii="David" w:hAnsi="David" w:cs="David" w:hint="cs"/>
                <w:i w:val="0"/>
                <w:iCs w:val="0"/>
                <w:noProof/>
              </w:rPr>
              <w:t>2</w:t>
            </w:r>
            <w:r w:rsidRPr="007C6278">
              <w:rPr>
                <w:rFonts w:eastAsiaTheme="minorEastAsia" w:hint="cs"/>
                <w:noProof/>
                <w:sz w:val="28"/>
                <w:szCs w:val="28"/>
                <w:rtl/>
              </w:rPr>
              <w:tab/>
            </w:r>
            <w:r w:rsidRPr="007C6278">
              <w:rPr>
                <w:rStyle w:val="Hyperlink"/>
                <w:rFonts w:ascii="David" w:hAnsi="David" w:cs="David" w:hint="cs"/>
                <w:i w:val="0"/>
                <w:iCs w:val="0"/>
                <w:noProof/>
              </w:rPr>
              <w:t>Research hypothesis and objectives</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Toc31024280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5</w:t>
            </w:r>
            <w:r w:rsidRPr="007C6278">
              <w:rPr>
                <w:rFonts w:hint="cs"/>
                <w:noProof/>
                <w:webHidden/>
                <w:sz w:val="28"/>
                <w:szCs w:val="28"/>
                <w:rtl/>
              </w:rPr>
              <w:fldChar w:fldCharType="end"/>
            </w:r>
          </w:hyperlink>
        </w:p>
        <w:p w14:paraId="17645D7A" w14:textId="7DE2AA2F" w:rsidR="00AF1489" w:rsidRPr="007C6278" w:rsidRDefault="00AF1489" w:rsidP="007C6278">
          <w:pPr>
            <w:pStyle w:val="TOC2"/>
            <w:rPr>
              <w:rFonts w:eastAsiaTheme="minorEastAsia" w:hint="cs"/>
              <w:noProof/>
              <w:sz w:val="24"/>
              <w:szCs w:val="24"/>
              <w:rtl/>
            </w:rPr>
          </w:pPr>
          <w:hyperlink w:anchor="_Toc31024281" w:history="1">
            <w:r w:rsidRPr="007C6278">
              <w:rPr>
                <w:rStyle w:val="Hyperlink"/>
                <w:rFonts w:ascii="David" w:hAnsi="David" w:cs="David" w:hint="cs"/>
                <w:noProof/>
              </w:rPr>
              <w:t>2.1</w:t>
            </w:r>
            <w:r w:rsidRPr="007C6278">
              <w:rPr>
                <w:rFonts w:eastAsiaTheme="minorEastAsia" w:hint="cs"/>
                <w:noProof/>
                <w:sz w:val="24"/>
                <w:szCs w:val="24"/>
                <w:rtl/>
              </w:rPr>
              <w:tab/>
            </w:r>
            <w:r w:rsidRPr="007C6278">
              <w:rPr>
                <w:rStyle w:val="Hyperlink"/>
                <w:rFonts w:ascii="David" w:hAnsi="David" w:cs="David" w:hint="cs"/>
                <w:noProof/>
              </w:rPr>
              <w:t>Research hypothesis</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Toc31024281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5</w:t>
            </w:r>
            <w:r w:rsidRPr="007C6278">
              <w:rPr>
                <w:rFonts w:hint="cs"/>
                <w:noProof/>
                <w:webHidden/>
                <w:sz w:val="24"/>
                <w:szCs w:val="24"/>
                <w:rtl/>
              </w:rPr>
              <w:fldChar w:fldCharType="end"/>
            </w:r>
          </w:hyperlink>
        </w:p>
        <w:p w14:paraId="0062BF8E" w14:textId="55396D9C" w:rsidR="00AF1489" w:rsidRPr="007C6278" w:rsidRDefault="00AF1489" w:rsidP="007C6278">
          <w:pPr>
            <w:pStyle w:val="TOC2"/>
            <w:rPr>
              <w:rFonts w:eastAsiaTheme="minorEastAsia" w:hint="cs"/>
              <w:noProof/>
              <w:sz w:val="24"/>
              <w:szCs w:val="24"/>
              <w:rtl/>
            </w:rPr>
          </w:pPr>
          <w:hyperlink w:anchor="_Toc31024282" w:history="1">
            <w:r w:rsidRPr="007C6278">
              <w:rPr>
                <w:rStyle w:val="Hyperlink"/>
                <w:rFonts w:ascii="David" w:hAnsi="David" w:cs="David" w:hint="cs"/>
                <w:noProof/>
              </w:rPr>
              <w:t>2.2</w:t>
            </w:r>
            <w:r w:rsidRPr="007C6278">
              <w:rPr>
                <w:rFonts w:eastAsiaTheme="minorEastAsia" w:hint="cs"/>
                <w:noProof/>
                <w:sz w:val="24"/>
                <w:szCs w:val="24"/>
                <w:rtl/>
              </w:rPr>
              <w:tab/>
            </w:r>
            <w:r w:rsidRPr="007C6278">
              <w:rPr>
                <w:rStyle w:val="Hyperlink"/>
                <w:rFonts w:ascii="David" w:hAnsi="David" w:cs="David" w:hint="cs"/>
                <w:noProof/>
              </w:rPr>
              <w:t>Research objectives</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Toc31024282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5</w:t>
            </w:r>
            <w:r w:rsidRPr="007C6278">
              <w:rPr>
                <w:rFonts w:hint="cs"/>
                <w:noProof/>
                <w:webHidden/>
                <w:sz w:val="24"/>
                <w:szCs w:val="24"/>
                <w:rtl/>
              </w:rPr>
              <w:fldChar w:fldCharType="end"/>
            </w:r>
          </w:hyperlink>
        </w:p>
        <w:p w14:paraId="675B60D5" w14:textId="0F017918" w:rsidR="00AF1489" w:rsidRPr="007C6278" w:rsidRDefault="00AF1489" w:rsidP="007C6278">
          <w:pPr>
            <w:pStyle w:val="TOC1"/>
            <w:rPr>
              <w:rFonts w:eastAsiaTheme="minorEastAsia" w:hint="cs"/>
              <w:noProof/>
              <w:sz w:val="28"/>
              <w:szCs w:val="28"/>
              <w:rtl/>
            </w:rPr>
          </w:pPr>
          <w:hyperlink w:anchor="_Toc31024283" w:history="1">
            <w:r w:rsidRPr="007C6278">
              <w:rPr>
                <w:rStyle w:val="Hyperlink"/>
                <w:rFonts w:ascii="David" w:hAnsi="David" w:cs="David" w:hint="cs"/>
                <w:i w:val="0"/>
                <w:iCs w:val="0"/>
                <w:noProof/>
              </w:rPr>
              <w:t>3</w:t>
            </w:r>
            <w:r w:rsidRPr="007C6278">
              <w:rPr>
                <w:rFonts w:eastAsiaTheme="minorEastAsia" w:hint="cs"/>
                <w:noProof/>
                <w:sz w:val="28"/>
                <w:szCs w:val="28"/>
                <w:rtl/>
              </w:rPr>
              <w:tab/>
            </w:r>
            <w:r w:rsidRPr="007C6278">
              <w:rPr>
                <w:rStyle w:val="Hyperlink"/>
                <w:rFonts w:ascii="David" w:hAnsi="David" w:cs="David" w:hint="cs"/>
                <w:i w:val="0"/>
                <w:iCs w:val="0"/>
                <w:noProof/>
              </w:rPr>
              <w:t>Research contribution</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Toc31024283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6</w:t>
            </w:r>
            <w:r w:rsidRPr="007C6278">
              <w:rPr>
                <w:rFonts w:hint="cs"/>
                <w:noProof/>
                <w:webHidden/>
                <w:sz w:val="28"/>
                <w:szCs w:val="28"/>
                <w:rtl/>
              </w:rPr>
              <w:fldChar w:fldCharType="end"/>
            </w:r>
          </w:hyperlink>
        </w:p>
        <w:p w14:paraId="379EB8B4" w14:textId="7E3999A0" w:rsidR="00AF1489" w:rsidRPr="007C6278" w:rsidRDefault="00AF1489" w:rsidP="007C6278">
          <w:pPr>
            <w:pStyle w:val="TOC1"/>
            <w:rPr>
              <w:rFonts w:eastAsiaTheme="minorEastAsia" w:hint="cs"/>
              <w:noProof/>
              <w:sz w:val="28"/>
              <w:szCs w:val="28"/>
              <w:rtl/>
            </w:rPr>
          </w:pPr>
          <w:hyperlink w:anchor="_Toc31024284" w:history="1">
            <w:r w:rsidRPr="007C6278">
              <w:rPr>
                <w:rStyle w:val="Hyperlink"/>
                <w:rFonts w:ascii="David" w:hAnsi="David" w:cs="David" w:hint="cs"/>
                <w:i w:val="0"/>
                <w:iCs w:val="0"/>
                <w:noProof/>
              </w:rPr>
              <w:t>4</w:t>
            </w:r>
            <w:r w:rsidRPr="007C6278">
              <w:rPr>
                <w:rFonts w:eastAsiaTheme="minorEastAsia" w:hint="cs"/>
                <w:noProof/>
                <w:sz w:val="28"/>
                <w:szCs w:val="28"/>
                <w:rtl/>
              </w:rPr>
              <w:tab/>
            </w:r>
            <w:r w:rsidRPr="007C6278">
              <w:rPr>
                <w:rStyle w:val="Hyperlink"/>
                <w:rFonts w:ascii="David" w:hAnsi="David" w:cs="David" w:hint="cs"/>
                <w:i w:val="0"/>
                <w:iCs w:val="0"/>
                <w:noProof/>
              </w:rPr>
              <w:t>Literature review</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Toc31024284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7</w:t>
            </w:r>
            <w:r w:rsidRPr="007C6278">
              <w:rPr>
                <w:rFonts w:hint="cs"/>
                <w:noProof/>
                <w:webHidden/>
                <w:sz w:val="28"/>
                <w:szCs w:val="28"/>
                <w:rtl/>
              </w:rPr>
              <w:fldChar w:fldCharType="end"/>
            </w:r>
          </w:hyperlink>
        </w:p>
        <w:p w14:paraId="5F2093C7" w14:textId="6815FC46" w:rsidR="00AF1489" w:rsidRPr="007C6278" w:rsidRDefault="00AF1489" w:rsidP="007C6278">
          <w:pPr>
            <w:pStyle w:val="TOC2"/>
            <w:rPr>
              <w:rFonts w:eastAsiaTheme="minorEastAsia" w:hint="cs"/>
              <w:noProof/>
              <w:sz w:val="24"/>
              <w:szCs w:val="24"/>
              <w:rtl/>
            </w:rPr>
          </w:pPr>
          <w:hyperlink w:anchor="_Toc31024285" w:history="1">
            <w:r w:rsidRPr="007C6278">
              <w:rPr>
                <w:rStyle w:val="Hyperlink"/>
                <w:rFonts w:ascii="David" w:hAnsi="David" w:cs="David" w:hint="cs"/>
                <w:noProof/>
              </w:rPr>
              <w:t>4.1</w:t>
            </w:r>
            <w:r w:rsidRPr="007C6278">
              <w:rPr>
                <w:rFonts w:eastAsiaTheme="minorEastAsia" w:hint="cs"/>
                <w:noProof/>
                <w:sz w:val="24"/>
                <w:szCs w:val="24"/>
                <w:rtl/>
              </w:rPr>
              <w:tab/>
            </w:r>
            <w:r w:rsidRPr="007C6278">
              <w:rPr>
                <w:rStyle w:val="Hyperlink"/>
                <w:rFonts w:ascii="David" w:hAnsi="David" w:cs="David" w:hint="cs"/>
                <w:noProof/>
              </w:rPr>
              <w:t>The problem of sensors deployment</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7</w:t>
            </w:r>
            <w:r w:rsidRPr="007C6278">
              <w:rPr>
                <w:rFonts w:hint="cs"/>
                <w:noProof/>
                <w:webHidden/>
                <w:sz w:val="24"/>
                <w:szCs w:val="24"/>
                <w:rtl/>
              </w:rPr>
              <w:fldChar w:fldCharType="end"/>
            </w:r>
          </w:hyperlink>
        </w:p>
        <w:p w14:paraId="7FD21095" w14:textId="0C0DC9E6" w:rsidR="00AF1489" w:rsidRPr="007C6278" w:rsidRDefault="00AF1489" w:rsidP="007C6278">
          <w:pPr>
            <w:pStyle w:val="TOC2"/>
            <w:rPr>
              <w:rFonts w:eastAsiaTheme="minorEastAsia" w:hint="cs"/>
              <w:noProof/>
              <w:sz w:val="24"/>
              <w:szCs w:val="24"/>
              <w:rtl/>
            </w:rPr>
          </w:pPr>
          <w:hyperlink w:anchor="_Toc31024286" w:history="1">
            <w:r w:rsidRPr="007C6278">
              <w:rPr>
                <w:rStyle w:val="Hyperlink"/>
                <w:rFonts w:ascii="David" w:hAnsi="David" w:cs="David" w:hint="cs"/>
                <w:noProof/>
              </w:rPr>
              <w:t>4.2</w:t>
            </w:r>
            <w:r w:rsidRPr="007C6278">
              <w:rPr>
                <w:rFonts w:eastAsiaTheme="minorEastAsia" w:hint="cs"/>
                <w:noProof/>
                <w:sz w:val="24"/>
                <w:szCs w:val="24"/>
                <w:rtl/>
              </w:rPr>
              <w:tab/>
            </w:r>
            <w:r w:rsidRPr="007C6278">
              <w:rPr>
                <w:rStyle w:val="Hyperlink"/>
                <w:rFonts w:ascii="David" w:hAnsi="David" w:cs="David" w:hint="cs"/>
                <w:noProof/>
              </w:rPr>
              <w:t>The importance of network’s application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Toc31024286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7</w:t>
            </w:r>
            <w:r w:rsidRPr="007C6278">
              <w:rPr>
                <w:rFonts w:hint="cs"/>
                <w:noProof/>
                <w:webHidden/>
                <w:sz w:val="24"/>
                <w:szCs w:val="24"/>
                <w:rtl/>
              </w:rPr>
              <w:fldChar w:fldCharType="end"/>
            </w:r>
          </w:hyperlink>
        </w:p>
        <w:p w14:paraId="38D3156C" w14:textId="0A2F9DD0" w:rsidR="00AF1489" w:rsidRPr="007C6278" w:rsidRDefault="00AF1489" w:rsidP="007C6278">
          <w:pPr>
            <w:pStyle w:val="TOC2"/>
            <w:rPr>
              <w:rFonts w:eastAsiaTheme="minorEastAsia" w:hint="cs"/>
              <w:noProof/>
              <w:sz w:val="24"/>
              <w:szCs w:val="24"/>
              <w:rtl/>
            </w:rPr>
          </w:pPr>
          <w:hyperlink w:anchor="_Toc31024287" w:history="1">
            <w:r w:rsidRPr="007C6278">
              <w:rPr>
                <w:rStyle w:val="Hyperlink"/>
                <w:rFonts w:ascii="David" w:hAnsi="David" w:cs="David" w:hint="cs"/>
                <w:noProof/>
              </w:rPr>
              <w:t>4.3</w:t>
            </w:r>
            <w:r w:rsidRPr="007C6278">
              <w:rPr>
                <w:rFonts w:eastAsiaTheme="minorEastAsia" w:hint="cs"/>
                <w:noProof/>
                <w:sz w:val="24"/>
                <w:szCs w:val="24"/>
                <w:rtl/>
              </w:rPr>
              <w:tab/>
            </w:r>
            <w:r w:rsidRPr="007C6278">
              <w:rPr>
                <w:rStyle w:val="Hyperlink"/>
                <w:rFonts w:ascii="David" w:hAnsi="David" w:cs="David" w:hint="cs"/>
                <w:noProof/>
              </w:rPr>
              <w:t>Network heterogeneity</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Toc31024287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8</w:t>
            </w:r>
            <w:r w:rsidRPr="007C6278">
              <w:rPr>
                <w:rFonts w:hint="cs"/>
                <w:noProof/>
                <w:webHidden/>
                <w:sz w:val="24"/>
                <w:szCs w:val="24"/>
                <w:rtl/>
              </w:rPr>
              <w:fldChar w:fldCharType="end"/>
            </w:r>
          </w:hyperlink>
        </w:p>
        <w:p w14:paraId="14E99C4A" w14:textId="2D2D94BF" w:rsidR="00AF1489" w:rsidRPr="007C6278" w:rsidRDefault="00AF1489" w:rsidP="007C6278">
          <w:pPr>
            <w:pStyle w:val="TOC2"/>
            <w:rPr>
              <w:rFonts w:eastAsiaTheme="minorEastAsia" w:hint="cs"/>
              <w:noProof/>
              <w:sz w:val="24"/>
              <w:szCs w:val="24"/>
              <w:rtl/>
            </w:rPr>
          </w:pPr>
          <w:hyperlink w:anchor="_Toc31024288" w:history="1">
            <w:r w:rsidRPr="007C6278">
              <w:rPr>
                <w:rStyle w:val="Hyperlink"/>
                <w:rFonts w:ascii="David" w:hAnsi="David" w:cs="David" w:hint="cs"/>
                <w:noProof/>
              </w:rPr>
              <w:t>4.4</w:t>
            </w:r>
            <w:r w:rsidRPr="007C6278">
              <w:rPr>
                <w:rFonts w:eastAsiaTheme="minorEastAsia" w:hint="cs"/>
                <w:noProof/>
                <w:sz w:val="24"/>
                <w:szCs w:val="24"/>
                <w:rtl/>
              </w:rPr>
              <w:tab/>
            </w:r>
            <w:r w:rsidRPr="007C6278">
              <w:rPr>
                <w:rStyle w:val="Hyperlink"/>
                <w:rFonts w:ascii="David" w:hAnsi="David" w:cs="David" w:hint="cs"/>
                <w:noProof/>
              </w:rPr>
              <w:t>Redeployment of sensors</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Toc31024288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9</w:t>
            </w:r>
            <w:r w:rsidRPr="007C6278">
              <w:rPr>
                <w:rFonts w:hint="cs"/>
                <w:noProof/>
                <w:webHidden/>
                <w:sz w:val="24"/>
                <w:szCs w:val="24"/>
                <w:rtl/>
              </w:rPr>
              <w:fldChar w:fldCharType="end"/>
            </w:r>
          </w:hyperlink>
        </w:p>
        <w:p w14:paraId="611D845E" w14:textId="4A1F5C00" w:rsidR="00AF1489" w:rsidRPr="007C6278" w:rsidRDefault="00AF1489" w:rsidP="007C6278">
          <w:pPr>
            <w:pStyle w:val="TOC2"/>
            <w:rPr>
              <w:rFonts w:eastAsiaTheme="minorEastAsia" w:hint="cs"/>
              <w:noProof/>
              <w:sz w:val="24"/>
              <w:szCs w:val="24"/>
              <w:rtl/>
            </w:rPr>
          </w:pPr>
          <w:hyperlink w:anchor="_Toc31024289" w:history="1">
            <w:r w:rsidRPr="007C6278">
              <w:rPr>
                <w:rStyle w:val="Hyperlink"/>
                <w:rFonts w:ascii="David" w:hAnsi="David" w:cs="David" w:hint="cs"/>
                <w:noProof/>
              </w:rPr>
              <w:t>4.5</w:t>
            </w:r>
            <w:r w:rsidRPr="007C6278">
              <w:rPr>
                <w:rFonts w:eastAsiaTheme="minorEastAsia" w:hint="cs"/>
                <w:noProof/>
                <w:sz w:val="24"/>
                <w:szCs w:val="24"/>
                <w:rtl/>
              </w:rPr>
              <w:tab/>
            </w:r>
            <w:r w:rsidRPr="007C6278">
              <w:rPr>
                <w:rStyle w:val="Hyperlink"/>
                <w:rFonts w:ascii="David" w:hAnsi="David" w:cs="David" w:hint="cs"/>
                <w:noProof/>
              </w:rPr>
              <w:t>Optimization aspect</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Toc31024289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9</w:t>
            </w:r>
            <w:r w:rsidRPr="007C6278">
              <w:rPr>
                <w:rFonts w:hint="cs"/>
                <w:noProof/>
                <w:webHidden/>
                <w:sz w:val="24"/>
                <w:szCs w:val="24"/>
                <w:rtl/>
              </w:rPr>
              <w:fldChar w:fldCharType="end"/>
            </w:r>
          </w:hyperlink>
        </w:p>
        <w:p w14:paraId="446C00E9" w14:textId="66630DDF" w:rsidR="00AF1489" w:rsidRPr="007C6278" w:rsidRDefault="00AF1489" w:rsidP="007C6278">
          <w:pPr>
            <w:pStyle w:val="TOC1"/>
            <w:rPr>
              <w:rFonts w:eastAsiaTheme="minorEastAsia" w:hint="cs"/>
              <w:noProof/>
              <w:sz w:val="28"/>
              <w:szCs w:val="28"/>
              <w:rtl/>
            </w:rPr>
          </w:pPr>
          <w:hyperlink w:anchor="_Toc31024290" w:history="1">
            <w:r w:rsidRPr="007C6278">
              <w:rPr>
                <w:rStyle w:val="Hyperlink"/>
                <w:rFonts w:ascii="David" w:hAnsi="David" w:cs="David" w:hint="cs"/>
                <w:i w:val="0"/>
                <w:iCs w:val="0"/>
                <w:noProof/>
              </w:rPr>
              <w:t>5</w:t>
            </w:r>
            <w:r w:rsidRPr="007C6278">
              <w:rPr>
                <w:rFonts w:eastAsiaTheme="minorEastAsia" w:hint="cs"/>
                <w:noProof/>
                <w:sz w:val="28"/>
                <w:szCs w:val="28"/>
                <w:rtl/>
              </w:rPr>
              <w:tab/>
            </w:r>
            <w:r w:rsidRPr="007C6278">
              <w:rPr>
                <w:rStyle w:val="Hyperlink"/>
                <w:rFonts w:ascii="David" w:hAnsi="David" w:cs="David" w:hint="cs"/>
                <w:i w:val="0"/>
                <w:iCs w:val="0"/>
                <w:noProof/>
              </w:rPr>
              <w:t>Methods and Research plan</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Toc31024290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11</w:t>
            </w:r>
            <w:r w:rsidRPr="007C6278">
              <w:rPr>
                <w:rFonts w:hint="cs"/>
                <w:noProof/>
                <w:webHidden/>
                <w:sz w:val="28"/>
                <w:szCs w:val="28"/>
                <w:rtl/>
              </w:rPr>
              <w:fldChar w:fldCharType="end"/>
            </w:r>
          </w:hyperlink>
        </w:p>
        <w:p w14:paraId="7E6BC0A9" w14:textId="39CA5CF2" w:rsidR="00AF1489" w:rsidRPr="007C6278" w:rsidRDefault="00AF1489" w:rsidP="007C6278">
          <w:pPr>
            <w:pStyle w:val="TOC2"/>
            <w:rPr>
              <w:rFonts w:eastAsiaTheme="minorEastAsia" w:hint="cs"/>
              <w:noProof/>
              <w:sz w:val="24"/>
              <w:szCs w:val="24"/>
              <w:rtl/>
            </w:rPr>
          </w:pPr>
          <w:hyperlink w:anchor="_Toc31024291" w:history="1">
            <w:r w:rsidRPr="007C6278">
              <w:rPr>
                <w:rStyle w:val="Hyperlink"/>
                <w:rFonts w:ascii="David" w:hAnsi="David" w:cs="David" w:hint="cs"/>
                <w:noProof/>
              </w:rPr>
              <w:t>5.1</w:t>
            </w:r>
            <w:r w:rsidRPr="007C6278">
              <w:rPr>
                <w:rFonts w:eastAsiaTheme="minorEastAsia" w:hint="cs"/>
                <w:noProof/>
                <w:sz w:val="24"/>
                <w:szCs w:val="24"/>
                <w:rtl/>
              </w:rPr>
              <w:tab/>
            </w:r>
            <w:r w:rsidRPr="007C6278">
              <w:rPr>
                <w:rStyle w:val="Hyperlink"/>
                <w:rFonts w:ascii="David" w:hAnsi="David" w:cs="David" w:hint="cs"/>
                <w:noProof/>
              </w:rPr>
              <w:t>Background</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Toc31024291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11</w:t>
            </w:r>
            <w:r w:rsidRPr="007C6278">
              <w:rPr>
                <w:rFonts w:hint="cs"/>
                <w:noProof/>
                <w:webHidden/>
                <w:sz w:val="24"/>
                <w:szCs w:val="24"/>
                <w:rtl/>
              </w:rPr>
              <w:fldChar w:fldCharType="end"/>
            </w:r>
          </w:hyperlink>
        </w:p>
        <w:p w14:paraId="06CB0151" w14:textId="0A019D20" w:rsidR="00AF1489" w:rsidRPr="007C6278" w:rsidRDefault="00AF1489" w:rsidP="007C6278">
          <w:pPr>
            <w:pStyle w:val="TOC3"/>
            <w:tabs>
              <w:tab w:val="left" w:pos="3904"/>
              <w:tab w:val="right" w:leader="dot" w:pos="9736"/>
            </w:tabs>
            <w:bidi w:val="0"/>
            <w:spacing w:line="240" w:lineRule="auto"/>
            <w:rPr>
              <w:rFonts w:ascii="David" w:eastAsiaTheme="minorEastAsia" w:hAnsi="David" w:cs="David" w:hint="cs"/>
              <w:noProof/>
              <w:sz w:val="24"/>
              <w:szCs w:val="24"/>
              <w:rtl/>
            </w:rPr>
          </w:pPr>
          <w:hyperlink w:anchor="_Toc31024292" w:history="1">
            <w:r w:rsidRPr="007C6278">
              <w:rPr>
                <w:rStyle w:val="Hyperlink"/>
                <w:rFonts w:ascii="David" w:hAnsi="David" w:cs="David" w:hint="cs"/>
                <w:noProof/>
              </w:rPr>
              <w:t>5.1.1</w:t>
            </w:r>
            <w:r w:rsidRPr="007C6278">
              <w:rPr>
                <w:rFonts w:ascii="David" w:eastAsiaTheme="minorEastAsia" w:hAnsi="David" w:cs="David" w:hint="cs"/>
                <w:noProof/>
                <w:sz w:val="24"/>
                <w:szCs w:val="24"/>
                <w:rtl/>
              </w:rPr>
              <w:tab/>
            </w:r>
            <w:r w:rsidRPr="007C6278">
              <w:rPr>
                <w:rStyle w:val="Hyperlink"/>
                <w:rFonts w:ascii="David" w:hAnsi="David" w:cs="David" w:hint="cs"/>
                <w:noProof/>
              </w:rPr>
              <w:t>The Gaussian plume model</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Toc31024292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11</w:t>
            </w:r>
            <w:r w:rsidRPr="007C6278">
              <w:rPr>
                <w:rFonts w:ascii="David" w:hAnsi="David" w:cs="David" w:hint="cs"/>
                <w:noProof/>
                <w:webHidden/>
                <w:rtl/>
              </w:rPr>
              <w:fldChar w:fldCharType="end"/>
            </w:r>
          </w:hyperlink>
        </w:p>
        <w:p w14:paraId="34FE45E3" w14:textId="6404C536" w:rsidR="00AF1489" w:rsidRPr="007C6278" w:rsidRDefault="00AF1489" w:rsidP="007C6278">
          <w:pPr>
            <w:pStyle w:val="TOC3"/>
            <w:tabs>
              <w:tab w:val="left" w:pos="2759"/>
              <w:tab w:val="right" w:leader="dot" w:pos="9736"/>
            </w:tabs>
            <w:bidi w:val="0"/>
            <w:spacing w:line="240" w:lineRule="auto"/>
            <w:rPr>
              <w:rFonts w:ascii="David" w:eastAsiaTheme="minorEastAsia" w:hAnsi="David" w:cs="David" w:hint="cs"/>
              <w:noProof/>
              <w:sz w:val="24"/>
              <w:szCs w:val="24"/>
              <w:rtl/>
            </w:rPr>
          </w:pPr>
          <w:hyperlink w:anchor="_Toc31024293" w:history="1">
            <w:r w:rsidRPr="007C6278">
              <w:rPr>
                <w:rStyle w:val="Hyperlink"/>
                <w:rFonts w:ascii="David" w:hAnsi="David" w:cs="David" w:hint="cs"/>
                <w:noProof/>
              </w:rPr>
              <w:t>5.1.2</w:t>
            </w:r>
            <w:r w:rsidRPr="007C6278">
              <w:rPr>
                <w:rFonts w:ascii="David" w:eastAsiaTheme="minorEastAsia" w:hAnsi="David" w:cs="David" w:hint="cs"/>
                <w:noProof/>
                <w:sz w:val="24"/>
                <w:szCs w:val="24"/>
                <w:rtl/>
              </w:rPr>
              <w:tab/>
            </w:r>
            <w:r w:rsidRPr="007C6278">
              <w:rPr>
                <w:rStyle w:val="Hyperlink"/>
                <w:rFonts w:ascii="David" w:hAnsi="David" w:cs="David" w:hint="cs"/>
                <w:noProof/>
              </w:rPr>
              <w:t>Meteorology</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Toc31024293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12</w:t>
            </w:r>
            <w:r w:rsidRPr="007C6278">
              <w:rPr>
                <w:rFonts w:ascii="David" w:hAnsi="David" w:cs="David" w:hint="cs"/>
                <w:noProof/>
                <w:webHidden/>
                <w:rtl/>
              </w:rPr>
              <w:fldChar w:fldCharType="end"/>
            </w:r>
          </w:hyperlink>
        </w:p>
        <w:p w14:paraId="19CBD78E" w14:textId="70BCDCF7" w:rsidR="00AF1489" w:rsidRPr="007C6278" w:rsidRDefault="00AF1489" w:rsidP="007C6278">
          <w:pPr>
            <w:pStyle w:val="TOC3"/>
            <w:tabs>
              <w:tab w:val="left" w:pos="6350"/>
              <w:tab w:val="right" w:leader="dot" w:pos="9736"/>
            </w:tabs>
            <w:bidi w:val="0"/>
            <w:spacing w:line="240" w:lineRule="auto"/>
            <w:rPr>
              <w:rFonts w:ascii="David" w:eastAsiaTheme="minorEastAsia" w:hAnsi="David" w:cs="David" w:hint="cs"/>
              <w:noProof/>
              <w:sz w:val="24"/>
              <w:szCs w:val="24"/>
              <w:rtl/>
            </w:rPr>
          </w:pPr>
          <w:hyperlink w:anchor="_Toc31024294" w:history="1">
            <w:r w:rsidRPr="007C6278">
              <w:rPr>
                <w:rStyle w:val="Hyperlink"/>
                <w:rFonts w:ascii="David" w:hAnsi="David" w:cs="David" w:hint="cs"/>
                <w:noProof/>
              </w:rPr>
              <w:t>5.1.3</w:t>
            </w:r>
            <w:r w:rsidRPr="007C6278">
              <w:rPr>
                <w:rFonts w:ascii="David" w:eastAsiaTheme="minorEastAsia" w:hAnsi="David" w:cs="David" w:hint="cs"/>
                <w:noProof/>
                <w:sz w:val="24"/>
                <w:szCs w:val="24"/>
                <w:rtl/>
              </w:rPr>
              <w:tab/>
            </w:r>
            <w:r w:rsidRPr="007C6278">
              <w:rPr>
                <w:rStyle w:val="Hyperlink"/>
                <w:rFonts w:ascii="David" w:hAnsi="David" w:cs="David" w:hint="cs"/>
                <w:noProof/>
              </w:rPr>
              <w:t>The Borg Multi-Objective Evolutionary Algorithm (MOEA)</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Toc31024294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13</w:t>
            </w:r>
            <w:r w:rsidRPr="007C6278">
              <w:rPr>
                <w:rFonts w:ascii="David" w:hAnsi="David" w:cs="David" w:hint="cs"/>
                <w:noProof/>
                <w:webHidden/>
                <w:rtl/>
              </w:rPr>
              <w:fldChar w:fldCharType="end"/>
            </w:r>
          </w:hyperlink>
        </w:p>
        <w:p w14:paraId="3C191E01" w14:textId="7C0067BA" w:rsidR="00AF1489" w:rsidRPr="007C6278" w:rsidRDefault="00AF1489" w:rsidP="007C6278">
          <w:pPr>
            <w:pStyle w:val="TOC2"/>
            <w:rPr>
              <w:rFonts w:eastAsiaTheme="minorEastAsia" w:hint="cs"/>
              <w:noProof/>
              <w:sz w:val="24"/>
              <w:szCs w:val="24"/>
              <w:rtl/>
            </w:rPr>
          </w:pPr>
          <w:hyperlink w:anchor="_Toc31024295" w:history="1">
            <w:r w:rsidRPr="007C6278">
              <w:rPr>
                <w:rStyle w:val="Hyperlink"/>
                <w:rFonts w:ascii="David" w:hAnsi="David" w:cs="David" w:hint="cs"/>
                <w:noProof/>
              </w:rPr>
              <w:t>5.2</w:t>
            </w:r>
            <w:r w:rsidRPr="007C6278">
              <w:rPr>
                <w:rFonts w:eastAsiaTheme="minorEastAsia" w:hint="cs"/>
                <w:noProof/>
                <w:sz w:val="24"/>
                <w:szCs w:val="24"/>
                <w:rtl/>
              </w:rPr>
              <w:tab/>
            </w:r>
            <w:r w:rsidRPr="007C6278">
              <w:rPr>
                <w:rStyle w:val="Hyperlink"/>
                <w:rFonts w:ascii="David" w:hAnsi="David" w:cs="David" w:hint="cs"/>
                <w:noProof/>
              </w:rPr>
              <w:t>Problem formulation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Toc31024295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14</w:t>
            </w:r>
            <w:r w:rsidRPr="007C6278">
              <w:rPr>
                <w:rFonts w:hint="cs"/>
                <w:noProof/>
                <w:webHidden/>
                <w:sz w:val="24"/>
                <w:szCs w:val="24"/>
                <w:rtl/>
              </w:rPr>
              <w:fldChar w:fldCharType="end"/>
            </w:r>
          </w:hyperlink>
        </w:p>
        <w:p w14:paraId="2AA0E7C7" w14:textId="11723765" w:rsidR="00AF1489" w:rsidRPr="007C6278" w:rsidRDefault="00AF1489" w:rsidP="007C6278">
          <w:pPr>
            <w:pStyle w:val="TOC3"/>
            <w:tabs>
              <w:tab w:val="left" w:pos="2426"/>
              <w:tab w:val="right" w:leader="dot" w:pos="9736"/>
            </w:tabs>
            <w:bidi w:val="0"/>
            <w:spacing w:line="240" w:lineRule="auto"/>
            <w:rPr>
              <w:rFonts w:ascii="David" w:eastAsiaTheme="minorEastAsia" w:hAnsi="David" w:cs="David" w:hint="cs"/>
              <w:noProof/>
              <w:sz w:val="24"/>
              <w:szCs w:val="24"/>
              <w:rtl/>
            </w:rPr>
          </w:pPr>
          <w:hyperlink w:anchor="_Toc31024296" w:history="1">
            <w:r w:rsidRPr="007C6278">
              <w:rPr>
                <w:rStyle w:val="Hyperlink"/>
                <w:rFonts w:ascii="David" w:hAnsi="David" w:cs="David" w:hint="cs"/>
                <w:noProof/>
              </w:rPr>
              <w:t>5.2.1</w:t>
            </w:r>
            <w:r w:rsidRPr="007C6278">
              <w:rPr>
                <w:rFonts w:ascii="David" w:eastAsiaTheme="minorEastAsia" w:hAnsi="David" w:cs="David" w:hint="cs"/>
                <w:noProof/>
                <w:sz w:val="24"/>
                <w:szCs w:val="24"/>
                <w:rtl/>
              </w:rPr>
              <w:tab/>
            </w:r>
            <w:r w:rsidRPr="007C6278">
              <w:rPr>
                <w:rStyle w:val="Hyperlink"/>
                <w:rFonts w:ascii="David" w:hAnsi="David" w:cs="David" w:hint="cs"/>
                <w:noProof/>
              </w:rPr>
              <w:t>Notation</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Toc31024296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14</w:t>
            </w:r>
            <w:r w:rsidRPr="007C6278">
              <w:rPr>
                <w:rFonts w:ascii="David" w:hAnsi="David" w:cs="David" w:hint="cs"/>
                <w:noProof/>
                <w:webHidden/>
                <w:rtl/>
              </w:rPr>
              <w:fldChar w:fldCharType="end"/>
            </w:r>
          </w:hyperlink>
        </w:p>
        <w:p w14:paraId="79E887D8" w14:textId="3DFBEEA1" w:rsidR="00AF1489" w:rsidRPr="007C6278" w:rsidRDefault="00AF1489" w:rsidP="007C6278">
          <w:pPr>
            <w:pStyle w:val="TOC3"/>
            <w:tabs>
              <w:tab w:val="left" w:pos="4451"/>
              <w:tab w:val="right" w:leader="dot" w:pos="9736"/>
            </w:tabs>
            <w:bidi w:val="0"/>
            <w:spacing w:line="240" w:lineRule="auto"/>
            <w:rPr>
              <w:rFonts w:ascii="David" w:eastAsiaTheme="minorEastAsia" w:hAnsi="David" w:cs="David" w:hint="cs"/>
              <w:noProof/>
              <w:sz w:val="24"/>
              <w:szCs w:val="24"/>
              <w:rtl/>
            </w:rPr>
          </w:pPr>
          <w:hyperlink w:anchor="_Toc31024297" w:history="1">
            <w:r w:rsidRPr="007C6278">
              <w:rPr>
                <w:rStyle w:val="Hyperlink"/>
                <w:rFonts w:ascii="David" w:hAnsi="David" w:cs="David" w:hint="cs"/>
                <w:noProof/>
              </w:rPr>
              <w:t>5.2.2</w:t>
            </w:r>
            <w:r w:rsidRPr="007C6278">
              <w:rPr>
                <w:rFonts w:ascii="David" w:eastAsiaTheme="minorEastAsia" w:hAnsi="David" w:cs="David" w:hint="cs"/>
                <w:noProof/>
                <w:sz w:val="24"/>
                <w:szCs w:val="24"/>
                <w:rtl/>
              </w:rPr>
              <w:tab/>
            </w:r>
            <w:r w:rsidRPr="007C6278">
              <w:rPr>
                <w:rStyle w:val="Hyperlink"/>
                <w:rFonts w:ascii="David" w:hAnsi="David" w:cs="David" w:hint="cs"/>
                <w:noProof/>
              </w:rPr>
              <w:t>Pairwise Euclidean Distance (PED)</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Toc31024297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14</w:t>
            </w:r>
            <w:r w:rsidRPr="007C6278">
              <w:rPr>
                <w:rFonts w:ascii="David" w:hAnsi="David" w:cs="David" w:hint="cs"/>
                <w:noProof/>
                <w:webHidden/>
                <w:rtl/>
              </w:rPr>
              <w:fldChar w:fldCharType="end"/>
            </w:r>
          </w:hyperlink>
        </w:p>
        <w:p w14:paraId="68B05F67" w14:textId="253EFFE3" w:rsidR="00AF1489" w:rsidRPr="007C6278" w:rsidRDefault="00AF1489" w:rsidP="007C6278">
          <w:pPr>
            <w:pStyle w:val="TOC3"/>
            <w:tabs>
              <w:tab w:val="left" w:pos="2759"/>
              <w:tab w:val="right" w:leader="dot" w:pos="9736"/>
            </w:tabs>
            <w:bidi w:val="0"/>
            <w:spacing w:line="240" w:lineRule="auto"/>
            <w:rPr>
              <w:rFonts w:ascii="David" w:eastAsiaTheme="minorEastAsia" w:hAnsi="David" w:cs="David" w:hint="cs"/>
              <w:noProof/>
              <w:sz w:val="24"/>
              <w:szCs w:val="24"/>
              <w:rtl/>
            </w:rPr>
          </w:pPr>
          <w:hyperlink w:anchor="_Toc31024298" w:history="1">
            <w:r w:rsidRPr="007C6278">
              <w:rPr>
                <w:rStyle w:val="Hyperlink"/>
                <w:rFonts w:ascii="David" w:hAnsi="David" w:cs="David" w:hint="cs"/>
                <w:noProof/>
              </w:rPr>
              <w:t>5.2.3</w:t>
            </w:r>
            <w:r w:rsidRPr="007C6278">
              <w:rPr>
                <w:rFonts w:ascii="David" w:eastAsiaTheme="minorEastAsia" w:hAnsi="David" w:cs="David" w:hint="cs"/>
                <w:noProof/>
                <w:sz w:val="24"/>
                <w:szCs w:val="24"/>
                <w:rtl/>
              </w:rPr>
              <w:tab/>
            </w:r>
            <w:r w:rsidRPr="007C6278">
              <w:rPr>
                <w:rStyle w:val="Hyperlink"/>
                <w:rFonts w:ascii="David" w:hAnsi="David" w:cs="David" w:hint="cs"/>
                <w:noProof/>
              </w:rPr>
              <w:t>Optimization</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Toc31024298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15</w:t>
            </w:r>
            <w:r w:rsidRPr="007C6278">
              <w:rPr>
                <w:rFonts w:ascii="David" w:hAnsi="David" w:cs="David" w:hint="cs"/>
                <w:noProof/>
                <w:webHidden/>
                <w:rtl/>
              </w:rPr>
              <w:fldChar w:fldCharType="end"/>
            </w:r>
          </w:hyperlink>
        </w:p>
        <w:p w14:paraId="5148EF06" w14:textId="5DBC9AE0" w:rsidR="00AF1489" w:rsidRPr="007C6278" w:rsidRDefault="00AF1489" w:rsidP="007C6278">
          <w:pPr>
            <w:pStyle w:val="TOC3"/>
            <w:tabs>
              <w:tab w:val="left" w:pos="3648"/>
              <w:tab w:val="right" w:leader="dot" w:pos="9736"/>
            </w:tabs>
            <w:bidi w:val="0"/>
            <w:spacing w:line="240" w:lineRule="auto"/>
            <w:rPr>
              <w:rFonts w:ascii="David" w:eastAsiaTheme="minorEastAsia" w:hAnsi="David" w:cs="David" w:hint="cs"/>
              <w:noProof/>
              <w:sz w:val="24"/>
              <w:szCs w:val="24"/>
              <w:rtl/>
            </w:rPr>
          </w:pPr>
          <w:hyperlink w:anchor="_Toc31024299" w:history="1">
            <w:r w:rsidRPr="007C6278">
              <w:rPr>
                <w:rStyle w:val="Hyperlink"/>
                <w:rFonts w:ascii="David" w:hAnsi="David" w:cs="David" w:hint="cs"/>
                <w:noProof/>
              </w:rPr>
              <w:t>5.2.4</w:t>
            </w:r>
            <w:r w:rsidRPr="007C6278">
              <w:rPr>
                <w:rFonts w:ascii="David" w:eastAsiaTheme="minorEastAsia" w:hAnsi="David" w:cs="David" w:hint="cs"/>
                <w:noProof/>
                <w:sz w:val="24"/>
                <w:szCs w:val="24"/>
                <w:rtl/>
              </w:rPr>
              <w:tab/>
            </w:r>
            <w:r w:rsidRPr="007C6278">
              <w:rPr>
                <w:rStyle w:val="Hyperlink"/>
                <w:rFonts w:ascii="David" w:hAnsi="David" w:cs="David" w:hint="cs"/>
                <w:noProof/>
              </w:rPr>
              <w:t>Optimization procedure</w:t>
            </w:r>
            <w:r w:rsidRPr="007C6278">
              <w:rPr>
                <w:rFonts w:ascii="David" w:hAnsi="David" w:cs="David" w:hint="cs"/>
                <w:noProof/>
                <w:webHidden/>
                <w:rtl/>
              </w:rPr>
              <w:tab/>
            </w:r>
            <w:r w:rsidRPr="007C6278">
              <w:rPr>
                <w:rFonts w:ascii="David" w:hAnsi="David" w:cs="David" w:hint="cs"/>
                <w:noProof/>
                <w:webHidden/>
                <w:rtl/>
              </w:rPr>
              <w:fldChar w:fldCharType="begin"/>
            </w:r>
            <w:r w:rsidRPr="007C6278">
              <w:rPr>
                <w:rFonts w:ascii="David" w:hAnsi="David" w:cs="David" w:hint="cs"/>
                <w:noProof/>
                <w:webHidden/>
                <w:rtl/>
              </w:rPr>
              <w:instrText xml:space="preserve"> </w:instrText>
            </w:r>
            <w:r w:rsidRPr="007C6278">
              <w:rPr>
                <w:rFonts w:ascii="David" w:hAnsi="David" w:cs="David" w:hint="cs"/>
                <w:noProof/>
                <w:webHidden/>
              </w:rPr>
              <w:instrText>PAGEREF</w:instrText>
            </w:r>
            <w:r w:rsidRPr="007C6278">
              <w:rPr>
                <w:rFonts w:ascii="David" w:hAnsi="David" w:cs="David" w:hint="cs"/>
                <w:noProof/>
                <w:webHidden/>
                <w:rtl/>
              </w:rPr>
              <w:instrText xml:space="preserve"> _</w:instrText>
            </w:r>
            <w:r w:rsidRPr="007C6278">
              <w:rPr>
                <w:rFonts w:ascii="David" w:hAnsi="David" w:cs="David" w:hint="cs"/>
                <w:noProof/>
                <w:webHidden/>
              </w:rPr>
              <w:instrText>Toc31024299 \h</w:instrText>
            </w:r>
            <w:r w:rsidRPr="007C6278">
              <w:rPr>
                <w:rFonts w:ascii="David" w:hAnsi="David" w:cs="David" w:hint="cs"/>
                <w:noProof/>
                <w:webHidden/>
                <w:rtl/>
              </w:rPr>
              <w:instrText xml:space="preserve"> </w:instrText>
            </w:r>
            <w:r w:rsidRPr="007C6278">
              <w:rPr>
                <w:rFonts w:ascii="David" w:hAnsi="David" w:cs="David" w:hint="cs"/>
                <w:noProof/>
                <w:webHidden/>
                <w:rtl/>
              </w:rPr>
            </w:r>
            <w:r w:rsidRPr="007C6278">
              <w:rPr>
                <w:rFonts w:ascii="David" w:hAnsi="David" w:cs="David" w:hint="cs"/>
                <w:noProof/>
                <w:webHidden/>
                <w:rtl/>
              </w:rPr>
              <w:fldChar w:fldCharType="separate"/>
            </w:r>
            <w:r w:rsidRPr="007C6278">
              <w:rPr>
                <w:rFonts w:ascii="David" w:hAnsi="David" w:cs="David" w:hint="cs"/>
                <w:noProof/>
                <w:webHidden/>
                <w:rtl/>
              </w:rPr>
              <w:t>16</w:t>
            </w:r>
            <w:r w:rsidRPr="007C6278">
              <w:rPr>
                <w:rFonts w:ascii="David" w:hAnsi="David" w:cs="David" w:hint="cs"/>
                <w:noProof/>
                <w:webHidden/>
                <w:rtl/>
              </w:rPr>
              <w:fldChar w:fldCharType="end"/>
            </w:r>
          </w:hyperlink>
        </w:p>
        <w:p w14:paraId="760695A3" w14:textId="1051CFE3" w:rsidR="00AF1489" w:rsidRPr="007C6278" w:rsidRDefault="00AF1489" w:rsidP="007C6278">
          <w:pPr>
            <w:pStyle w:val="TOC2"/>
            <w:rPr>
              <w:rFonts w:eastAsiaTheme="minorEastAsia" w:hint="cs"/>
              <w:noProof/>
              <w:sz w:val="24"/>
              <w:szCs w:val="24"/>
              <w:rtl/>
            </w:rPr>
          </w:pPr>
          <w:hyperlink w:anchor="_Toc31024300" w:history="1">
            <w:r w:rsidRPr="007C6278">
              <w:rPr>
                <w:rStyle w:val="Hyperlink"/>
                <w:rFonts w:ascii="David" w:hAnsi="David" w:cs="David" w:hint="cs"/>
                <w:noProof/>
              </w:rPr>
              <w:t>5.3</w:t>
            </w:r>
            <w:r w:rsidRPr="007C6278">
              <w:rPr>
                <w:rFonts w:eastAsiaTheme="minorEastAsia" w:hint="cs"/>
                <w:noProof/>
                <w:sz w:val="24"/>
                <w:szCs w:val="24"/>
                <w:rtl/>
              </w:rPr>
              <w:tab/>
            </w:r>
            <w:r w:rsidRPr="007C6278">
              <w:rPr>
                <w:rStyle w:val="Hyperlink"/>
                <w:rFonts w:ascii="David" w:hAnsi="David" w:cs="David" w:hint="cs"/>
                <w:noProof/>
              </w:rPr>
              <w:t>Timescales and ATD model discussion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Toc31024300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16</w:t>
            </w:r>
            <w:r w:rsidRPr="007C6278">
              <w:rPr>
                <w:rFonts w:hint="cs"/>
                <w:noProof/>
                <w:webHidden/>
                <w:sz w:val="24"/>
                <w:szCs w:val="24"/>
                <w:rtl/>
              </w:rPr>
              <w:fldChar w:fldCharType="end"/>
            </w:r>
          </w:hyperlink>
        </w:p>
        <w:p w14:paraId="75A793F5" w14:textId="302DB6A2" w:rsidR="00AF1489" w:rsidRPr="007C6278" w:rsidRDefault="00AF1489" w:rsidP="007C6278">
          <w:pPr>
            <w:pStyle w:val="TOC2"/>
            <w:rPr>
              <w:rFonts w:eastAsiaTheme="minorEastAsia" w:hint="cs"/>
              <w:noProof/>
              <w:sz w:val="24"/>
              <w:szCs w:val="24"/>
              <w:rtl/>
            </w:rPr>
          </w:pPr>
          <w:hyperlink w:anchor="_Toc31024301" w:history="1">
            <w:r w:rsidRPr="007C6278">
              <w:rPr>
                <w:rStyle w:val="Hyperlink"/>
                <w:rFonts w:ascii="David" w:hAnsi="David" w:cs="David" w:hint="cs"/>
                <w:noProof/>
              </w:rPr>
              <w:t>5.4</w:t>
            </w:r>
            <w:r w:rsidRPr="007C6278">
              <w:rPr>
                <w:rFonts w:eastAsiaTheme="minorEastAsia" w:hint="cs"/>
                <w:noProof/>
                <w:sz w:val="24"/>
                <w:szCs w:val="24"/>
                <w:rtl/>
              </w:rPr>
              <w:tab/>
            </w:r>
            <w:r w:rsidRPr="007C6278">
              <w:rPr>
                <w:rStyle w:val="Hyperlink"/>
                <w:rFonts w:ascii="David" w:hAnsi="David" w:cs="David" w:hint="cs"/>
                <w:noProof/>
              </w:rPr>
              <w:t>Research plan</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Toc31024301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18</w:t>
            </w:r>
            <w:r w:rsidRPr="007C6278">
              <w:rPr>
                <w:rFonts w:hint="cs"/>
                <w:noProof/>
                <w:webHidden/>
                <w:sz w:val="24"/>
                <w:szCs w:val="24"/>
                <w:rtl/>
              </w:rPr>
              <w:fldChar w:fldCharType="end"/>
            </w:r>
          </w:hyperlink>
        </w:p>
        <w:p w14:paraId="38E4270C" w14:textId="5279D45C" w:rsidR="00AF1489" w:rsidRPr="007C6278" w:rsidRDefault="00AF1489" w:rsidP="007C6278">
          <w:pPr>
            <w:pStyle w:val="TOC1"/>
            <w:rPr>
              <w:rFonts w:eastAsiaTheme="minorEastAsia" w:hint="cs"/>
              <w:noProof/>
              <w:sz w:val="28"/>
              <w:szCs w:val="28"/>
              <w:rtl/>
            </w:rPr>
          </w:pPr>
          <w:hyperlink w:anchor="_Toc31024314" w:history="1">
            <w:r w:rsidRPr="007C6278">
              <w:rPr>
                <w:rStyle w:val="Hyperlink"/>
                <w:rFonts w:ascii="David" w:hAnsi="David" w:cs="David" w:hint="cs"/>
                <w:i w:val="0"/>
                <w:iCs w:val="0"/>
                <w:noProof/>
              </w:rPr>
              <w:t>6</w:t>
            </w:r>
            <w:r w:rsidRPr="007C6278">
              <w:rPr>
                <w:rFonts w:eastAsiaTheme="minorEastAsia" w:hint="cs"/>
                <w:noProof/>
                <w:sz w:val="28"/>
                <w:szCs w:val="28"/>
                <w:rtl/>
              </w:rPr>
              <w:tab/>
            </w:r>
            <w:r w:rsidRPr="007C6278">
              <w:rPr>
                <w:rStyle w:val="Hyperlink"/>
                <w:rFonts w:ascii="David" w:hAnsi="David" w:cs="David" w:hint="cs"/>
                <w:i w:val="0"/>
                <w:iCs w:val="0"/>
                <w:noProof/>
              </w:rPr>
              <w:t>Preliminary results</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Toc31024314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21</w:t>
            </w:r>
            <w:r w:rsidRPr="007C6278">
              <w:rPr>
                <w:rFonts w:hint="cs"/>
                <w:noProof/>
                <w:webHidden/>
                <w:sz w:val="28"/>
                <w:szCs w:val="28"/>
                <w:rtl/>
              </w:rPr>
              <w:fldChar w:fldCharType="end"/>
            </w:r>
          </w:hyperlink>
        </w:p>
        <w:p w14:paraId="23BAD9BE" w14:textId="1C5CA188" w:rsidR="00AF1489" w:rsidRPr="007C6278" w:rsidRDefault="00AF1489" w:rsidP="007C6278">
          <w:pPr>
            <w:pStyle w:val="TOC2"/>
            <w:rPr>
              <w:rFonts w:eastAsiaTheme="minorEastAsia" w:hint="cs"/>
              <w:noProof/>
              <w:sz w:val="24"/>
              <w:szCs w:val="24"/>
              <w:rtl/>
            </w:rPr>
          </w:pPr>
          <w:hyperlink w:anchor="_Toc31024315" w:history="1">
            <w:r w:rsidRPr="007C6278">
              <w:rPr>
                <w:rStyle w:val="Hyperlink"/>
                <w:rFonts w:ascii="David" w:hAnsi="David" w:cs="David" w:hint="cs"/>
                <w:noProof/>
              </w:rPr>
              <w:t>6.1</w:t>
            </w:r>
            <w:r w:rsidRPr="007C6278">
              <w:rPr>
                <w:rFonts w:eastAsiaTheme="minorEastAsia" w:hint="cs"/>
                <w:noProof/>
                <w:sz w:val="24"/>
                <w:szCs w:val="24"/>
                <w:rtl/>
              </w:rPr>
              <w:tab/>
            </w:r>
            <w:r w:rsidRPr="007C6278">
              <w:rPr>
                <w:rStyle w:val="Hyperlink"/>
                <w:rFonts w:ascii="David" w:hAnsi="David" w:cs="David" w:hint="cs"/>
                <w:noProof/>
              </w:rPr>
              <w:t>Simulation setup</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Toc31024315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21</w:t>
            </w:r>
            <w:r w:rsidRPr="007C6278">
              <w:rPr>
                <w:rFonts w:hint="cs"/>
                <w:noProof/>
                <w:webHidden/>
                <w:sz w:val="24"/>
                <w:szCs w:val="24"/>
                <w:rtl/>
              </w:rPr>
              <w:fldChar w:fldCharType="end"/>
            </w:r>
          </w:hyperlink>
        </w:p>
        <w:p w14:paraId="52401475" w14:textId="6426E4C8" w:rsidR="00AF1489" w:rsidRPr="007C6278" w:rsidRDefault="00AF1489" w:rsidP="007C6278">
          <w:pPr>
            <w:pStyle w:val="TOC2"/>
            <w:rPr>
              <w:rFonts w:eastAsiaTheme="minorEastAsia" w:hint="cs"/>
              <w:noProof/>
              <w:sz w:val="24"/>
              <w:szCs w:val="24"/>
              <w:rtl/>
            </w:rPr>
          </w:pPr>
          <w:hyperlink w:anchor="_Toc31024316" w:history="1">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Toc31024316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21</w:t>
            </w:r>
            <w:r w:rsidRPr="007C6278">
              <w:rPr>
                <w:rFonts w:hint="cs"/>
                <w:noProof/>
                <w:webHidden/>
                <w:sz w:val="24"/>
                <w:szCs w:val="24"/>
                <w:rtl/>
              </w:rPr>
              <w:fldChar w:fldCharType="end"/>
            </w:r>
          </w:hyperlink>
        </w:p>
        <w:p w14:paraId="7F5D9C73" w14:textId="58D46F4A" w:rsidR="00AF1489" w:rsidRPr="007C6278" w:rsidRDefault="00AF1489" w:rsidP="007C6278">
          <w:pPr>
            <w:pStyle w:val="TOC2"/>
            <w:rPr>
              <w:rFonts w:eastAsiaTheme="minorEastAsia" w:hint="cs"/>
              <w:noProof/>
              <w:sz w:val="24"/>
              <w:szCs w:val="24"/>
              <w:rtl/>
            </w:rPr>
          </w:pPr>
          <w:hyperlink w:anchor="_Toc31024317" w:history="1">
            <w:r w:rsidRPr="007C6278">
              <w:rPr>
                <w:rStyle w:val="Hyperlink"/>
                <w:rFonts w:ascii="David" w:hAnsi="David" w:cs="David" w:hint="cs"/>
                <w:noProof/>
              </w:rPr>
              <w:t>6.2</w:t>
            </w:r>
            <w:r w:rsidRPr="007C6278">
              <w:rPr>
                <w:rFonts w:eastAsiaTheme="minorEastAsia" w:hint="cs"/>
                <w:noProof/>
                <w:sz w:val="24"/>
                <w:szCs w:val="24"/>
                <w:rtl/>
              </w:rPr>
              <w:tab/>
            </w:r>
            <w:r w:rsidRPr="007C6278">
              <w:rPr>
                <w:rStyle w:val="Hyperlink"/>
                <w:rFonts w:ascii="David" w:hAnsi="David" w:cs="David" w:hint="cs"/>
                <w:noProof/>
              </w:rPr>
              <w:t>Obtained solutions</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Toc31024317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22</w:t>
            </w:r>
            <w:r w:rsidRPr="007C6278">
              <w:rPr>
                <w:rFonts w:hint="cs"/>
                <w:noProof/>
                <w:webHidden/>
                <w:sz w:val="24"/>
                <w:szCs w:val="24"/>
                <w:rtl/>
              </w:rPr>
              <w:fldChar w:fldCharType="end"/>
            </w:r>
          </w:hyperlink>
        </w:p>
        <w:p w14:paraId="4547E0B6" w14:textId="0FF08A1A" w:rsidR="00AF1489" w:rsidRPr="007C6278" w:rsidRDefault="00AF1489" w:rsidP="007C6278">
          <w:pPr>
            <w:pStyle w:val="TOC1"/>
            <w:rPr>
              <w:rFonts w:eastAsiaTheme="minorEastAsia" w:hint="cs"/>
              <w:noProof/>
              <w:sz w:val="28"/>
              <w:szCs w:val="28"/>
              <w:rtl/>
            </w:rPr>
          </w:pPr>
          <w:hyperlink w:anchor="_Toc31024318" w:history="1">
            <w:r w:rsidRPr="007C6278">
              <w:rPr>
                <w:rStyle w:val="Hyperlink"/>
                <w:rFonts w:ascii="David" w:hAnsi="David" w:cs="David" w:hint="cs"/>
                <w:i w:val="0"/>
                <w:iCs w:val="0"/>
                <w:noProof/>
              </w:rPr>
              <w:t>7</w:t>
            </w:r>
            <w:r w:rsidRPr="007C6278">
              <w:rPr>
                <w:rFonts w:eastAsiaTheme="minorEastAsia" w:hint="cs"/>
                <w:noProof/>
                <w:sz w:val="28"/>
                <w:szCs w:val="28"/>
                <w:rtl/>
              </w:rPr>
              <w:tab/>
            </w:r>
            <w:r w:rsidRPr="007C6278">
              <w:rPr>
                <w:rStyle w:val="Hyperlink"/>
                <w:rFonts w:ascii="David" w:hAnsi="David" w:cs="David" w:hint="cs"/>
                <w:i w:val="0"/>
                <w:iCs w:val="0"/>
                <w:noProof/>
              </w:rPr>
              <w:t>Work schedule</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Toc31024318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24</w:t>
            </w:r>
            <w:r w:rsidRPr="007C6278">
              <w:rPr>
                <w:rFonts w:hint="cs"/>
                <w:noProof/>
                <w:webHidden/>
                <w:sz w:val="28"/>
                <w:szCs w:val="28"/>
                <w:rtl/>
              </w:rPr>
              <w:fldChar w:fldCharType="end"/>
            </w:r>
          </w:hyperlink>
        </w:p>
        <w:p w14:paraId="7184868C" w14:textId="17EC024B" w:rsidR="00AF1489" w:rsidRPr="007C6278" w:rsidRDefault="00AF1489" w:rsidP="007C6278">
          <w:pPr>
            <w:pStyle w:val="TOC1"/>
            <w:rPr>
              <w:rFonts w:eastAsiaTheme="minorEastAsia" w:hint="cs"/>
              <w:noProof/>
              <w:sz w:val="28"/>
              <w:szCs w:val="28"/>
              <w:rtl/>
            </w:rPr>
          </w:pPr>
          <w:hyperlink w:anchor="_Toc31024319" w:history="1">
            <w:r w:rsidRPr="007C6278">
              <w:rPr>
                <w:rStyle w:val="Hyperlink"/>
                <w:rFonts w:ascii="David" w:hAnsi="David" w:cs="David" w:hint="cs"/>
                <w:i w:val="0"/>
                <w:iCs w:val="0"/>
                <w:noProof/>
              </w:rPr>
              <w:t>8</w:t>
            </w:r>
            <w:r w:rsidRPr="007C6278">
              <w:rPr>
                <w:rFonts w:eastAsiaTheme="minorEastAsia" w:hint="cs"/>
                <w:noProof/>
                <w:sz w:val="28"/>
                <w:szCs w:val="28"/>
                <w:rtl/>
              </w:rPr>
              <w:tab/>
            </w:r>
            <w:r w:rsidRPr="007C6278">
              <w:rPr>
                <w:rStyle w:val="Hyperlink"/>
                <w:rFonts w:ascii="David" w:hAnsi="David" w:cs="David" w:hint="cs"/>
                <w:i w:val="0"/>
                <w:iCs w:val="0"/>
                <w:noProof/>
              </w:rPr>
              <w:t>References</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Toc31024319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25</w:t>
            </w:r>
            <w:r w:rsidRPr="007C6278">
              <w:rPr>
                <w:rFonts w:hint="cs"/>
                <w:noProof/>
                <w:webHidden/>
                <w:sz w:val="28"/>
                <w:szCs w:val="28"/>
                <w:rtl/>
              </w:rPr>
              <w:fldChar w:fldCharType="end"/>
            </w:r>
          </w:hyperlink>
        </w:p>
        <w:p w14:paraId="042AA04D" w14:textId="38062D44" w:rsidR="00AF1489" w:rsidRPr="007C6278" w:rsidRDefault="00AF1489" w:rsidP="007C6278">
          <w:pPr>
            <w:pStyle w:val="TOC1"/>
            <w:rPr>
              <w:rFonts w:eastAsiaTheme="minorEastAsia" w:hint="cs"/>
              <w:noProof/>
              <w:sz w:val="28"/>
              <w:szCs w:val="28"/>
              <w:rtl/>
            </w:rPr>
          </w:pPr>
          <w:hyperlink w:anchor="_Toc31024320" w:history="1">
            <w:r w:rsidRPr="007C6278">
              <w:rPr>
                <w:rStyle w:val="Hyperlink"/>
                <w:rFonts w:ascii="David" w:hAnsi="David" w:cs="David" w:hint="cs"/>
                <w:i w:val="0"/>
                <w:iCs w:val="0"/>
                <w:noProof/>
              </w:rPr>
              <w:t>9</w:t>
            </w:r>
            <w:r w:rsidRPr="007C6278">
              <w:rPr>
                <w:rFonts w:eastAsiaTheme="minorEastAsia" w:hint="cs"/>
                <w:noProof/>
                <w:sz w:val="28"/>
                <w:szCs w:val="28"/>
                <w:rtl/>
              </w:rPr>
              <w:tab/>
            </w:r>
            <w:r w:rsidRPr="007C6278">
              <w:rPr>
                <w:rStyle w:val="Hyperlink"/>
                <w:rFonts w:ascii="David" w:hAnsi="David" w:cs="David" w:hint="cs"/>
                <w:i w:val="0"/>
                <w:iCs w:val="0"/>
                <w:noProof/>
              </w:rPr>
              <w:t>Appendices</w:t>
            </w:r>
            <w:r w:rsidRPr="007C6278">
              <w:rPr>
                <w:rFonts w:hint="cs"/>
                <w:noProof/>
                <w:webHidden/>
                <w:sz w:val="28"/>
                <w:szCs w:val="28"/>
                <w:rtl/>
              </w:rPr>
              <w:tab/>
            </w:r>
            <w:r w:rsidRPr="007C6278">
              <w:rPr>
                <w:rFonts w:hint="cs"/>
                <w:noProof/>
                <w:webHidden/>
                <w:sz w:val="28"/>
                <w:szCs w:val="28"/>
                <w:rtl/>
              </w:rPr>
              <w:fldChar w:fldCharType="begin"/>
            </w:r>
            <w:r w:rsidRPr="007C6278">
              <w:rPr>
                <w:rFonts w:hint="cs"/>
                <w:noProof/>
                <w:webHidden/>
                <w:sz w:val="28"/>
                <w:szCs w:val="28"/>
                <w:rtl/>
              </w:rPr>
              <w:instrText xml:space="preserve"> </w:instrText>
            </w:r>
            <w:r w:rsidRPr="007C6278">
              <w:rPr>
                <w:rFonts w:hint="cs"/>
                <w:noProof/>
                <w:webHidden/>
                <w:sz w:val="28"/>
                <w:szCs w:val="28"/>
              </w:rPr>
              <w:instrText>PAGEREF</w:instrText>
            </w:r>
            <w:r w:rsidRPr="007C6278">
              <w:rPr>
                <w:rFonts w:hint="cs"/>
                <w:noProof/>
                <w:webHidden/>
                <w:sz w:val="28"/>
                <w:szCs w:val="28"/>
                <w:rtl/>
              </w:rPr>
              <w:instrText xml:space="preserve"> _</w:instrText>
            </w:r>
            <w:r w:rsidRPr="007C6278">
              <w:rPr>
                <w:rFonts w:hint="cs"/>
                <w:noProof/>
                <w:webHidden/>
                <w:sz w:val="28"/>
                <w:szCs w:val="28"/>
              </w:rPr>
              <w:instrText>Toc31024320 \h</w:instrText>
            </w:r>
            <w:r w:rsidRPr="007C6278">
              <w:rPr>
                <w:rFonts w:hint="cs"/>
                <w:noProof/>
                <w:webHidden/>
                <w:sz w:val="28"/>
                <w:szCs w:val="28"/>
                <w:rtl/>
              </w:rPr>
              <w:instrText xml:space="preserve"> </w:instrText>
            </w:r>
            <w:r w:rsidRPr="007C6278">
              <w:rPr>
                <w:rFonts w:hint="cs"/>
                <w:noProof/>
                <w:webHidden/>
                <w:sz w:val="28"/>
                <w:szCs w:val="28"/>
                <w:rtl/>
              </w:rPr>
            </w:r>
            <w:r w:rsidRPr="007C6278">
              <w:rPr>
                <w:rFonts w:hint="cs"/>
                <w:noProof/>
                <w:webHidden/>
                <w:sz w:val="28"/>
                <w:szCs w:val="28"/>
                <w:rtl/>
              </w:rPr>
              <w:fldChar w:fldCharType="separate"/>
            </w:r>
            <w:r w:rsidRPr="007C6278">
              <w:rPr>
                <w:rFonts w:hint="cs"/>
                <w:noProof/>
                <w:webHidden/>
                <w:sz w:val="28"/>
                <w:szCs w:val="28"/>
                <w:rtl/>
              </w:rPr>
              <w:t>28</w:t>
            </w:r>
            <w:r w:rsidRPr="007C6278">
              <w:rPr>
                <w:rFonts w:hint="cs"/>
                <w:noProof/>
                <w:webHidden/>
                <w:sz w:val="28"/>
                <w:szCs w:val="28"/>
                <w:rtl/>
              </w:rPr>
              <w:fldChar w:fldCharType="end"/>
            </w:r>
          </w:hyperlink>
        </w:p>
        <w:p w14:paraId="72544BC3" w14:textId="38395B65" w:rsidR="00AF1489" w:rsidRPr="007C6278" w:rsidRDefault="00AF1489" w:rsidP="007C6278">
          <w:pPr>
            <w:pStyle w:val="TOC2"/>
            <w:rPr>
              <w:rFonts w:eastAsiaTheme="minorEastAsia" w:hint="cs"/>
              <w:noProof/>
              <w:sz w:val="24"/>
              <w:szCs w:val="24"/>
              <w:rtl/>
            </w:rPr>
          </w:pPr>
          <w:hyperlink w:anchor="_Toc31024321" w:history="1">
            <w:r w:rsidRPr="007C6278">
              <w:rPr>
                <w:rStyle w:val="Hyperlink"/>
                <w:rFonts w:ascii="David" w:hAnsi="David" w:cs="David" w:hint="cs"/>
                <w:noProof/>
              </w:rPr>
              <w:t>9.1</w:t>
            </w:r>
            <w:r w:rsidRPr="007C6278">
              <w:rPr>
                <w:rFonts w:eastAsiaTheme="minorEastAsia" w:hint="cs"/>
                <w:noProof/>
                <w:sz w:val="24"/>
                <w:szCs w:val="24"/>
                <w:rtl/>
              </w:rPr>
              <w:tab/>
            </w:r>
            <w:r w:rsidRPr="007C6278">
              <w:rPr>
                <w:rStyle w:val="Hyperlink"/>
                <w:rFonts w:ascii="David" w:hAnsi="David" w:cs="David" w:hint="cs"/>
                <w:noProof/>
              </w:rPr>
              <w:t>Appendix A</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Toc31024321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28</w:t>
            </w:r>
            <w:r w:rsidRPr="007C6278">
              <w:rPr>
                <w:rFonts w:hint="cs"/>
                <w:noProof/>
                <w:webHidden/>
                <w:sz w:val="24"/>
                <w:szCs w:val="24"/>
                <w:rtl/>
              </w:rPr>
              <w:fldChar w:fldCharType="end"/>
            </w:r>
          </w:hyperlink>
        </w:p>
        <w:p w14:paraId="26EB74F9" w14:textId="689EB1DC" w:rsidR="00AF1489" w:rsidRPr="007C6278" w:rsidRDefault="00AF1489" w:rsidP="007C6278">
          <w:pPr>
            <w:pStyle w:val="TOC2"/>
            <w:rPr>
              <w:rFonts w:eastAsiaTheme="minorEastAsia" w:hint="cs"/>
              <w:noProof/>
              <w:sz w:val="24"/>
              <w:szCs w:val="24"/>
              <w:rtl/>
            </w:rPr>
          </w:pPr>
          <w:hyperlink w:anchor="_Toc31024322" w:history="1">
            <w:r w:rsidRPr="007C6278">
              <w:rPr>
                <w:rStyle w:val="Hyperlink"/>
                <w:rFonts w:ascii="David" w:hAnsi="David" w:cs="David" w:hint="cs"/>
                <w:noProof/>
              </w:rPr>
              <w:t>9.2</w:t>
            </w:r>
            <w:r w:rsidRPr="007C6278">
              <w:rPr>
                <w:rFonts w:eastAsiaTheme="minorEastAsia" w:hint="cs"/>
                <w:noProof/>
                <w:sz w:val="24"/>
                <w:szCs w:val="24"/>
                <w:rtl/>
              </w:rPr>
              <w:tab/>
            </w:r>
            <w:r w:rsidRPr="007C6278">
              <w:rPr>
                <w:rStyle w:val="Hyperlink"/>
                <w:rFonts w:ascii="David" w:hAnsi="David" w:cs="David" w:hint="cs"/>
                <w:noProof/>
              </w:rPr>
              <w:t>Appendix B</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Toc31024322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29</w:t>
            </w:r>
            <w:r w:rsidRPr="007C6278">
              <w:rPr>
                <w:rFonts w:hint="cs"/>
                <w:noProof/>
                <w:webHidden/>
                <w:sz w:val="24"/>
                <w:szCs w:val="24"/>
                <w:rtl/>
              </w:rPr>
              <w:fldChar w:fldCharType="end"/>
            </w:r>
          </w:hyperlink>
        </w:p>
        <w:p w14:paraId="31F3351F" w14:textId="6C50C237" w:rsidR="00AF1489" w:rsidRPr="007C6278" w:rsidRDefault="00AF1489" w:rsidP="007C6278">
          <w:pPr>
            <w:pStyle w:val="TOC2"/>
            <w:rPr>
              <w:rFonts w:eastAsiaTheme="minorEastAsia" w:hint="cs"/>
              <w:noProof/>
              <w:sz w:val="24"/>
              <w:szCs w:val="24"/>
              <w:rtl/>
            </w:rPr>
          </w:pPr>
          <w:hyperlink w:anchor="_Toc31024323" w:history="1">
            <w:r w:rsidRPr="007C6278">
              <w:rPr>
                <w:rStyle w:val="Hyperlink"/>
                <w:rFonts w:ascii="David" w:hAnsi="David" w:cs="David" w:hint="cs"/>
                <w:noProof/>
              </w:rPr>
              <w:t>9.3</w:t>
            </w:r>
            <w:r w:rsidRPr="007C6278">
              <w:rPr>
                <w:rFonts w:eastAsiaTheme="minorEastAsia" w:hint="cs"/>
                <w:noProof/>
                <w:sz w:val="24"/>
                <w:szCs w:val="24"/>
                <w:rtl/>
              </w:rPr>
              <w:tab/>
            </w:r>
            <w:r w:rsidRPr="007C6278">
              <w:rPr>
                <w:rStyle w:val="Hyperlink"/>
                <w:rFonts w:ascii="David" w:hAnsi="David" w:cs="David" w:hint="cs"/>
                <w:noProof/>
              </w:rPr>
              <w:t>Appendix C</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Toc31024323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30</w:t>
            </w:r>
            <w:r w:rsidRPr="007C6278">
              <w:rPr>
                <w:rFonts w:hint="cs"/>
                <w:noProof/>
                <w:webHidden/>
                <w:sz w:val="24"/>
                <w:szCs w:val="24"/>
                <w:rtl/>
              </w:rPr>
              <w:fldChar w:fldCharType="end"/>
            </w:r>
          </w:hyperlink>
        </w:p>
        <w:p w14:paraId="5A49B6BC" w14:textId="674CE98A" w:rsidR="00AF1489" w:rsidRPr="007C6278" w:rsidRDefault="00AF1489" w:rsidP="007C6278">
          <w:pPr>
            <w:pStyle w:val="TOC2"/>
            <w:rPr>
              <w:rFonts w:eastAsiaTheme="minorEastAsia" w:hint="cs"/>
              <w:noProof/>
              <w:sz w:val="24"/>
              <w:szCs w:val="24"/>
              <w:rtl/>
            </w:rPr>
          </w:pPr>
          <w:hyperlink w:anchor="_Toc31024324" w:history="1">
            <w:r w:rsidRPr="007C6278">
              <w:rPr>
                <w:rStyle w:val="Hyperlink"/>
                <w:rFonts w:ascii="David" w:hAnsi="David" w:cs="David" w:hint="cs"/>
                <w:noProof/>
              </w:rPr>
              <w:t>9.4</w:t>
            </w:r>
            <w:r w:rsidRPr="007C6278">
              <w:rPr>
                <w:rFonts w:eastAsiaTheme="minorEastAsia" w:hint="cs"/>
                <w:noProof/>
                <w:sz w:val="24"/>
                <w:szCs w:val="24"/>
                <w:rtl/>
              </w:rPr>
              <w:tab/>
            </w:r>
            <w:r w:rsidRPr="007C6278">
              <w:rPr>
                <w:rStyle w:val="Hyperlink"/>
                <w:rFonts w:ascii="David" w:hAnsi="David" w:cs="David" w:hint="cs"/>
                <w:noProof/>
              </w:rPr>
              <w:t>Appendix D</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Toc31024324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31</w:t>
            </w:r>
            <w:r w:rsidRPr="007C6278">
              <w:rPr>
                <w:rFonts w:hint="cs"/>
                <w:noProof/>
                <w:webHidden/>
                <w:sz w:val="24"/>
                <w:szCs w:val="24"/>
                <w:rtl/>
              </w:rPr>
              <w:fldChar w:fldCharType="end"/>
            </w:r>
          </w:hyperlink>
        </w:p>
        <w:p w14:paraId="58F42748" w14:textId="46C0B76C" w:rsidR="00AF1489" w:rsidRPr="007C6278" w:rsidRDefault="00AF1489" w:rsidP="007C6278">
          <w:pPr>
            <w:pStyle w:val="TOC2"/>
            <w:rPr>
              <w:rFonts w:eastAsiaTheme="minorEastAsia" w:hint="cs"/>
              <w:noProof/>
              <w:sz w:val="24"/>
              <w:szCs w:val="24"/>
              <w:rtl/>
            </w:rPr>
          </w:pPr>
          <w:hyperlink w:anchor="_Toc31024325" w:history="1">
            <w:r w:rsidRPr="007C6278">
              <w:rPr>
                <w:rStyle w:val="Hyperlink"/>
                <w:rFonts w:ascii="David" w:hAnsi="David" w:cs="David" w:hint="cs"/>
                <w:noProof/>
              </w:rPr>
              <w:t>9.5</w:t>
            </w:r>
            <w:r w:rsidRPr="007C6278">
              <w:rPr>
                <w:rFonts w:eastAsiaTheme="minorEastAsia" w:hint="cs"/>
                <w:noProof/>
                <w:sz w:val="24"/>
                <w:szCs w:val="24"/>
                <w:rtl/>
              </w:rPr>
              <w:tab/>
            </w:r>
            <w:r w:rsidRPr="007C6278">
              <w:rPr>
                <w:rStyle w:val="Hyperlink"/>
                <w:rFonts w:ascii="David" w:hAnsi="David" w:cs="David" w:hint="cs"/>
                <w:noProof/>
              </w:rPr>
              <w:t>Appendix E</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Toc31024325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32</w:t>
            </w:r>
            <w:r w:rsidRPr="007C6278">
              <w:rPr>
                <w:rFonts w:hint="cs"/>
                <w:noProof/>
                <w:webHidden/>
                <w:sz w:val="24"/>
                <w:szCs w:val="24"/>
                <w:rtl/>
              </w:rPr>
              <w:fldChar w:fldCharType="end"/>
            </w:r>
          </w:hyperlink>
        </w:p>
        <w:p w14:paraId="2993DEF5" w14:textId="01C44994" w:rsidR="00AF1489" w:rsidRPr="007C6278" w:rsidRDefault="00AF1489" w:rsidP="007C6278">
          <w:pPr>
            <w:pStyle w:val="TOC2"/>
            <w:rPr>
              <w:rFonts w:eastAsiaTheme="minorEastAsia" w:hint="cs"/>
              <w:noProof/>
              <w:sz w:val="24"/>
              <w:szCs w:val="24"/>
              <w:rtl/>
            </w:rPr>
          </w:pPr>
          <w:hyperlink w:anchor="_Toc31024326" w:history="1">
            <w:r w:rsidRPr="007C6278">
              <w:rPr>
                <w:rStyle w:val="Hyperlink"/>
                <w:rFonts w:ascii="David" w:hAnsi="David" w:cs="David" w:hint="cs"/>
                <w:noProof/>
              </w:rPr>
              <w:t>9.6</w:t>
            </w:r>
            <w:r w:rsidRPr="007C6278">
              <w:rPr>
                <w:rFonts w:eastAsiaTheme="minorEastAsia" w:hint="cs"/>
                <w:noProof/>
                <w:sz w:val="24"/>
                <w:szCs w:val="24"/>
                <w:rtl/>
              </w:rPr>
              <w:tab/>
            </w:r>
            <w:r w:rsidRPr="007C6278">
              <w:rPr>
                <w:rStyle w:val="Hyperlink"/>
                <w:rFonts w:ascii="David" w:hAnsi="David" w:cs="David" w:hint="cs"/>
                <w:noProof/>
              </w:rPr>
              <w:t>Appendix F</w:t>
            </w:r>
            <w:r w:rsidRPr="007C6278">
              <w:rPr>
                <w:rFonts w:hint="cs"/>
                <w:noProof/>
                <w:webHidden/>
                <w:sz w:val="24"/>
                <w:szCs w:val="24"/>
                <w:rtl/>
              </w:rPr>
              <w:tab/>
            </w:r>
            <w:r w:rsidRPr="007C6278">
              <w:rPr>
                <w:rFonts w:hint="cs"/>
                <w:noProof/>
                <w:webHidden/>
                <w:sz w:val="24"/>
                <w:szCs w:val="24"/>
                <w:rtl/>
              </w:rPr>
              <w:fldChar w:fldCharType="begin"/>
            </w:r>
            <w:r w:rsidRPr="007C6278">
              <w:rPr>
                <w:rFonts w:hint="cs"/>
                <w:noProof/>
                <w:webHidden/>
                <w:sz w:val="24"/>
                <w:szCs w:val="24"/>
                <w:rtl/>
              </w:rPr>
              <w:instrText xml:space="preserve"> </w:instrText>
            </w:r>
            <w:r w:rsidRPr="007C6278">
              <w:rPr>
                <w:rFonts w:hint="cs"/>
                <w:noProof/>
                <w:webHidden/>
                <w:sz w:val="24"/>
                <w:szCs w:val="24"/>
              </w:rPr>
              <w:instrText>PAGEREF</w:instrText>
            </w:r>
            <w:r w:rsidRPr="007C6278">
              <w:rPr>
                <w:rFonts w:hint="cs"/>
                <w:noProof/>
                <w:webHidden/>
                <w:sz w:val="24"/>
                <w:szCs w:val="24"/>
                <w:rtl/>
              </w:rPr>
              <w:instrText xml:space="preserve"> _</w:instrText>
            </w:r>
            <w:r w:rsidRPr="007C6278">
              <w:rPr>
                <w:rFonts w:hint="cs"/>
                <w:noProof/>
                <w:webHidden/>
                <w:sz w:val="24"/>
                <w:szCs w:val="24"/>
              </w:rPr>
              <w:instrText>Toc31024326 \h</w:instrText>
            </w:r>
            <w:r w:rsidRPr="007C6278">
              <w:rPr>
                <w:rFonts w:hint="cs"/>
                <w:noProof/>
                <w:webHidden/>
                <w:sz w:val="24"/>
                <w:szCs w:val="24"/>
                <w:rtl/>
              </w:rPr>
              <w:instrText xml:space="preserve"> </w:instrText>
            </w:r>
            <w:r w:rsidRPr="007C6278">
              <w:rPr>
                <w:rFonts w:hint="cs"/>
                <w:noProof/>
                <w:webHidden/>
                <w:sz w:val="24"/>
                <w:szCs w:val="24"/>
                <w:rtl/>
              </w:rPr>
            </w:r>
            <w:r w:rsidRPr="007C6278">
              <w:rPr>
                <w:rFonts w:hint="cs"/>
                <w:noProof/>
                <w:webHidden/>
                <w:sz w:val="24"/>
                <w:szCs w:val="24"/>
                <w:rtl/>
              </w:rPr>
              <w:fldChar w:fldCharType="separate"/>
            </w:r>
            <w:r w:rsidRPr="007C6278">
              <w:rPr>
                <w:rFonts w:hint="cs"/>
                <w:noProof/>
                <w:webHidden/>
                <w:sz w:val="24"/>
                <w:szCs w:val="24"/>
                <w:rtl/>
              </w:rPr>
              <w:t>33</w:t>
            </w:r>
            <w:r w:rsidRPr="007C6278">
              <w:rPr>
                <w:rFonts w:hint="cs"/>
                <w:noProof/>
                <w:webHidden/>
                <w:sz w:val="24"/>
                <w:szCs w:val="24"/>
                <w:rtl/>
              </w:rPr>
              <w:fldChar w:fldCharType="end"/>
            </w:r>
          </w:hyperlink>
        </w:p>
        <w:p w14:paraId="0274589D" w14:textId="0E2EB47C" w:rsidR="004F2A45" w:rsidRPr="00C239DA" w:rsidRDefault="00EF1A3E" w:rsidP="007C6278">
          <w:pPr>
            <w:spacing w:line="240" w:lineRule="auto"/>
            <w:jc w:val="left"/>
            <w:rPr>
              <w:vertAlign w:val="subscript"/>
            </w:rPr>
            <w:sectPr w:rsidR="004F2A45" w:rsidRPr="00C239DA" w:rsidSect="00F64228">
              <w:pgSz w:w="11906" w:h="16838"/>
              <w:pgMar w:top="1440" w:right="1080" w:bottom="1440" w:left="1080" w:header="709" w:footer="709" w:gutter="0"/>
              <w:cols w:space="708"/>
              <w:bidi/>
              <w:rtlGutter/>
              <w:docGrid w:linePitch="360"/>
            </w:sectPr>
          </w:pPr>
          <w:r w:rsidRPr="007C6278">
            <w:rPr>
              <w:rFonts w:cs="David" w:hint="cs"/>
              <w:noProof/>
              <w:sz w:val="20"/>
              <w:szCs w:val="20"/>
            </w:rPr>
            <w:fldChar w:fldCharType="end"/>
          </w:r>
        </w:p>
      </w:sdtContent>
    </w:sdt>
    <w:p w14:paraId="6E6B716B" w14:textId="4B87AD62" w:rsidR="00CE7625" w:rsidRPr="00A10451" w:rsidRDefault="00B926B5" w:rsidP="007C6278">
      <w:pPr>
        <w:pStyle w:val="Heading1"/>
        <w:rPr>
          <w:rFonts w:eastAsiaTheme="minorHAnsi"/>
        </w:rPr>
      </w:pPr>
      <w:bookmarkStart w:id="24" w:name="_Toc31024274"/>
      <w:r w:rsidRPr="00A10451">
        <w:rPr>
          <w:rFonts w:hint="cs"/>
        </w:rPr>
        <w:lastRenderedPageBreak/>
        <w:t>I</w:t>
      </w:r>
      <w:r w:rsidR="00492684" w:rsidRPr="00A10451">
        <w:rPr>
          <w:rFonts w:hint="cs"/>
        </w:rPr>
        <w:t>ntroduction</w:t>
      </w:r>
      <w:bookmarkStart w:id="25" w:name="_GoBack"/>
      <w:bookmarkEnd w:id="24"/>
      <w:bookmarkEnd w:id="25"/>
    </w:p>
    <w:p w14:paraId="07FB679B" w14:textId="1F68BEFD" w:rsidR="00182389" w:rsidRPr="00A10451" w:rsidRDefault="00182389" w:rsidP="00E87BA7">
      <w:pPr>
        <w:pStyle w:val="Heading2"/>
      </w:pPr>
      <w:bookmarkStart w:id="26" w:name="_Toc31024275"/>
      <w:r w:rsidRPr="00A10451">
        <w:rPr>
          <w:rFonts w:hint="cs"/>
        </w:rPr>
        <w:t>Air pollution</w:t>
      </w:r>
      <w:bookmarkEnd w:id="26"/>
    </w:p>
    <w:p w14:paraId="4C9AA649" w14:textId="05932AAD" w:rsidR="00554E47" w:rsidRPr="00906591" w:rsidRDefault="00CE7625" w:rsidP="00E87BA7">
      <w:pPr>
        <w:ind w:right="-2"/>
        <w:rPr>
          <w:rFonts w:cs="David"/>
          <w:color w:val="000000"/>
          <w:rtl/>
        </w:rPr>
      </w:pPr>
      <w:r w:rsidRPr="00A10451">
        <w:rPr>
          <w:rFonts w:cs="David" w:hint="cs"/>
          <w:color w:val="000000"/>
        </w:rPr>
        <w:t>Degraded air quality is a consequence of heightened emissions from a wide range of pollution sources, both anthropogenic, such as transportation or industry</w:t>
      </w:r>
      <w:r w:rsidR="008A6663" w:rsidRPr="00A10451">
        <w:rPr>
          <w:rFonts w:cs="David" w:hint="cs"/>
          <w:color w:val="000000"/>
        </w:rPr>
        <w:t>,</w:t>
      </w:r>
      <w:r w:rsidRPr="00A10451">
        <w:rPr>
          <w:rFonts w:cs="David" w:hint="cs"/>
          <w:color w:val="000000"/>
        </w:rPr>
        <w:t xml:space="preserve"> and natural, such as dust plumes</w:t>
      </w:r>
      <w:r w:rsidR="005C3807">
        <w:rPr>
          <w:rFonts w:cs="David"/>
          <w:color w:val="000000"/>
        </w:rPr>
        <w:t xml:space="preserve"> or</w:t>
      </w:r>
      <w:r w:rsidRPr="00A10451">
        <w:rPr>
          <w:rFonts w:cs="David" w:hint="cs"/>
          <w:color w:val="000000"/>
        </w:rPr>
        <w:t xml:space="preserve"> wildfires. Dense urban centers and industrialized regions serve as “hotspots” in a continuum of concentrations, dictated by the rate by which all emitted substances undergo transport, diffusion, chemical transformation and deposition to the ground</w:t>
      </w:r>
      <w:r w:rsidR="00A16012" w:rsidRPr="00A10451">
        <w:rPr>
          <w:rFonts w:cs="David" w:hint="cs"/>
          <w:color w:val="000000"/>
        </w:rPr>
        <w:t xml:space="preserve"> </w:t>
      </w:r>
      <w:r w:rsidR="00A16012" w:rsidRPr="00A10451">
        <w:rPr>
          <w:rFonts w:cs="David" w:hint="cs"/>
          <w:color w:val="000000"/>
        </w:rPr>
        <w:fldChar w:fldCharType="begin" w:fldLock="1"/>
      </w:r>
      <w:r w:rsidR="009A23BC" w:rsidRPr="00A10451">
        <w:rPr>
          <w:rFonts w:cs="David" w:hint="cs"/>
          <w:color w:val="000000"/>
        </w:rPr>
        <w:instrText>ADDIN CSL_CITATION {"citationItems":[{"id":"ITEM-1","itemData":{"author":[{"dropping-particle":"","family":"Seinfeld","given":"John H.","non-dropping-particle":"","parse-names":false,"suffix":""},{"dropping-particle":"","family":"Pandis","given":"Spyros N.","non-dropping-particle":"","parse-names":false,"suffix":""}],"edition":"second edi","id":"ITEM-1","issued":{"date-parts":[["2006"]]},"publisher":"Wiley-Interscience","title":"Atmospheric chemistry and physics - from air pollution to climate change","type":"book"},"uris":["http://www.mendeley.com/documents/?uuid=ce96d427-b9ab-4a77-9b9a-49e2bc911b32"]}],"mendeley":{"formattedCitation":"[1]","plainTextFormattedCitation":"[1]","previouslyFormattedCitation":"[1]"},"properties":{"noteIndex":0},"schema":"https://github.com/citation-style-language/schema/raw/master/csl-citation.json"}</w:instrText>
      </w:r>
      <w:r w:rsidR="00A16012" w:rsidRPr="00A10451">
        <w:rPr>
          <w:rFonts w:cs="David" w:hint="cs"/>
          <w:color w:val="000000"/>
        </w:rPr>
        <w:fldChar w:fldCharType="separate"/>
      </w:r>
      <w:r w:rsidR="00A16012" w:rsidRPr="00A10451">
        <w:rPr>
          <w:rFonts w:cs="David" w:hint="cs"/>
          <w:noProof/>
          <w:color w:val="000000"/>
        </w:rPr>
        <w:t>[1]</w:t>
      </w:r>
      <w:r w:rsidR="00A16012" w:rsidRPr="00A10451">
        <w:rPr>
          <w:rFonts w:cs="David" w:hint="cs"/>
          <w:color w:val="000000"/>
        </w:rPr>
        <w:fldChar w:fldCharType="end"/>
      </w:r>
      <w:r w:rsidR="00A16012" w:rsidRPr="00A10451">
        <w:rPr>
          <w:rFonts w:cs="David" w:hint="cs"/>
          <w:color w:val="000000"/>
        </w:rPr>
        <w:t>.</w:t>
      </w:r>
      <w:r w:rsidR="00A16012" w:rsidRPr="00A10451">
        <w:rPr>
          <w:rFonts w:cs="David" w:hint="cs"/>
          <w:color w:val="FF0000"/>
        </w:rPr>
        <w:t xml:space="preserve"> </w:t>
      </w:r>
      <w:r w:rsidRPr="00A10451">
        <w:rPr>
          <w:rFonts w:cs="David" w:hint="cs"/>
          <w:color w:val="000000"/>
        </w:rPr>
        <w:t xml:space="preserve">Fossil fuel combustion processes </w:t>
      </w:r>
      <w:r w:rsidR="009857AA" w:rsidRPr="00A10451">
        <w:rPr>
          <w:rFonts w:cs="David" w:hint="cs"/>
          <w:color w:val="000000"/>
        </w:rPr>
        <w:t>that govern todays’ industrial and transportation</w:t>
      </w:r>
      <w:r w:rsidRPr="00A10451">
        <w:rPr>
          <w:rFonts w:cs="David" w:hint="cs"/>
          <w:color w:val="000000"/>
        </w:rPr>
        <w:t xml:space="preserve"> </w:t>
      </w:r>
      <w:r w:rsidR="00F76C0D" w:rsidRPr="00A10451">
        <w:rPr>
          <w:rFonts w:cs="David" w:hint="cs"/>
          <w:color w:val="000000"/>
        </w:rPr>
        <w:t xml:space="preserve">activities </w:t>
      </w:r>
      <w:r w:rsidRPr="00A10451">
        <w:rPr>
          <w:rFonts w:cs="David" w:hint="cs"/>
          <w:color w:val="000000"/>
        </w:rPr>
        <w:t xml:space="preserve">are </w:t>
      </w:r>
      <w:r w:rsidRPr="00A10451">
        <w:rPr>
          <w:rFonts w:cs="David" w:hint="cs"/>
          <w:color w:val="000000" w:themeColor="text1"/>
        </w:rPr>
        <w:t xml:space="preserve">major </w:t>
      </w:r>
      <w:r w:rsidRPr="00A10451">
        <w:rPr>
          <w:rFonts w:cs="David" w:hint="cs"/>
          <w:color w:val="000000"/>
        </w:rPr>
        <w:t>emitters of gaseous pollutants to the troposphere, mainly nitrogen oxides</w:t>
      </w:r>
      <w:r w:rsidR="00D77161">
        <w:rPr>
          <w:rFonts w:cs="David"/>
          <w:color w:val="000000"/>
        </w:rPr>
        <w:t xml:space="preserve">, </w:t>
      </w:r>
      <w:r w:rsidR="002A481C" w:rsidRPr="00A10451">
        <w:rPr>
          <w:rFonts w:cs="David"/>
          <w:color w:val="000000"/>
        </w:rPr>
        <w:t>N</w:t>
      </w:r>
      <w:r w:rsidR="002A481C">
        <w:rPr>
          <w:rFonts w:cs="David"/>
          <w:color w:val="000000"/>
        </w:rPr>
        <w:t>Ox</w:t>
      </w:r>
      <w:r w:rsidRPr="00A10451">
        <w:rPr>
          <w:rFonts w:cs="David" w:hint="cs"/>
          <w:color w:val="000000"/>
        </w:rPr>
        <w:t xml:space="preserve">, </w:t>
      </w:r>
      <w:r w:rsidR="00D77161">
        <w:rPr>
          <w:rFonts w:cs="David"/>
          <w:color w:val="000000"/>
        </w:rPr>
        <w:t xml:space="preserve">i.e., </w:t>
      </w:r>
      <w:r w:rsidRPr="00A10451">
        <w:rPr>
          <w:rFonts w:cs="David" w:hint="cs"/>
          <w:color w:val="000000"/>
        </w:rPr>
        <w:t>nitrogen monoxide</w:t>
      </w:r>
      <w:r w:rsidR="00D77161">
        <w:rPr>
          <w:rFonts w:cs="David"/>
          <w:color w:val="000000"/>
        </w:rPr>
        <w:t xml:space="preserve">, </w:t>
      </w:r>
      <w:r w:rsidRPr="00A10451">
        <w:rPr>
          <w:rFonts w:cs="David" w:hint="cs"/>
          <w:color w:val="000000"/>
        </w:rPr>
        <w:t>NO</w:t>
      </w:r>
      <w:r w:rsidR="00D77161">
        <w:rPr>
          <w:rFonts w:cs="David"/>
          <w:color w:val="000000"/>
        </w:rPr>
        <w:t>,</w:t>
      </w:r>
      <w:r w:rsidRPr="00A10451">
        <w:rPr>
          <w:rFonts w:cs="David" w:hint="cs"/>
          <w:color w:val="000000"/>
        </w:rPr>
        <w:t xml:space="preserve"> and dioxide</w:t>
      </w:r>
      <w:r w:rsidR="00D77161">
        <w:rPr>
          <w:rFonts w:cs="David"/>
          <w:color w:val="000000"/>
        </w:rPr>
        <w:t xml:space="preserve">, </w:t>
      </w:r>
      <w:r w:rsidRPr="00A10451">
        <w:rPr>
          <w:rFonts w:cs="David" w:hint="cs"/>
          <w:color w:val="000000"/>
        </w:rPr>
        <w:t>NO</w:t>
      </w:r>
      <w:r w:rsidRPr="00A10451">
        <w:rPr>
          <w:rFonts w:cs="David" w:hint="cs"/>
          <w:color w:val="000000"/>
          <w:vertAlign w:val="subscript"/>
        </w:rPr>
        <w:t>2</w:t>
      </w:r>
      <w:r w:rsidR="00D77161">
        <w:rPr>
          <w:rFonts w:cs="David"/>
          <w:color w:val="000000"/>
        </w:rPr>
        <w:t>;</w:t>
      </w:r>
      <w:r w:rsidRPr="00A10451">
        <w:rPr>
          <w:rFonts w:cs="David" w:hint="cs"/>
          <w:color w:val="000000"/>
        </w:rPr>
        <w:t xml:space="preserve"> carbon monoxide (CO) and dioxide (CO</w:t>
      </w:r>
      <w:r w:rsidRPr="00A10451">
        <w:rPr>
          <w:rFonts w:cs="David" w:hint="cs"/>
          <w:color w:val="000000"/>
          <w:vertAlign w:val="subscript"/>
        </w:rPr>
        <w:t>2</w:t>
      </w:r>
      <w:r w:rsidRPr="00A10451">
        <w:rPr>
          <w:rFonts w:cs="David" w:hint="cs"/>
          <w:color w:val="000000"/>
        </w:rPr>
        <w:t>)</w:t>
      </w:r>
      <w:r w:rsidR="00D77161">
        <w:rPr>
          <w:rFonts w:cs="David"/>
          <w:color w:val="000000"/>
        </w:rPr>
        <w:t>;</w:t>
      </w:r>
      <w:r w:rsidRPr="00A10451">
        <w:rPr>
          <w:rFonts w:cs="David" w:hint="cs"/>
          <w:color w:val="000000"/>
        </w:rPr>
        <w:t xml:space="preserve"> volatile organic compounds (VOCs) and others. Particulate pollutants, known as particulate matter (PM), are emitted as well in combustion processes and can be divided to primary particles (such as black carbon (BC)) and secondary particles which are formed in the atmosphere by oxidation of primary gaseous pollutants.</w:t>
      </w:r>
      <w:r w:rsidR="00DF5C11" w:rsidRPr="00A10451">
        <w:rPr>
          <w:rFonts w:cs="David" w:hint="cs"/>
          <w:color w:val="000000"/>
        </w:rPr>
        <w:t xml:space="preserve"> </w:t>
      </w:r>
      <w:r w:rsidRPr="00A10451">
        <w:rPr>
          <w:rFonts w:cs="David" w:hint="cs"/>
          <w:color w:val="000000"/>
        </w:rPr>
        <w:t>Another secondary pollutant is ozone (O</w:t>
      </w:r>
      <w:r w:rsidRPr="00A10451">
        <w:rPr>
          <w:rFonts w:cs="David" w:hint="cs"/>
          <w:color w:val="000000"/>
          <w:vertAlign w:val="subscript"/>
        </w:rPr>
        <w:t>3</w:t>
      </w:r>
      <w:r w:rsidRPr="00A10451">
        <w:rPr>
          <w:rFonts w:cs="David" w:hint="cs"/>
          <w:color w:val="000000"/>
        </w:rPr>
        <w:t>)</w:t>
      </w:r>
      <w:r w:rsidR="00DF5C11" w:rsidRPr="00A10451">
        <w:rPr>
          <w:rFonts w:cs="David" w:hint="cs"/>
          <w:color w:val="000000"/>
        </w:rPr>
        <w:t xml:space="preserve">, </w:t>
      </w:r>
      <w:r w:rsidRPr="00A10451">
        <w:rPr>
          <w:rFonts w:cs="David" w:hint="cs"/>
          <w:color w:val="000000"/>
        </w:rPr>
        <w:t>produced naturally in the troposphere by photochemical oxidation of primary pollutants</w:t>
      </w:r>
      <w:r w:rsidR="00F46A08" w:rsidRPr="00A10451">
        <w:rPr>
          <w:rFonts w:cs="David" w:hint="cs"/>
          <w:color w:val="000000"/>
        </w:rPr>
        <w:t xml:space="preserve"> </w:t>
      </w:r>
      <w:r w:rsidR="00650627" w:rsidRPr="00A10451">
        <w:rPr>
          <w:rFonts w:cs="David" w:hint="cs"/>
          <w:color w:val="000000"/>
        </w:rPr>
        <w:fldChar w:fldCharType="begin" w:fldLock="1"/>
      </w:r>
      <w:r w:rsidR="000A4C8E" w:rsidRPr="00A10451">
        <w:rPr>
          <w:rFonts w:cs="David" w:hint="cs"/>
          <w:color w:val="000000"/>
        </w:rPr>
        <w:instrText>ADDIN CSL_CITATION {"citationItems":[{"id":"ITEM-1","itemData":{"DOI":"https://doi.org/10.1016/j.atmosenv.2008.09.051","ISSN":"1352-2310","abstract":"Air quality is strongly dependent on weather and is therefore sensitive to climate change. Recent studies have provided estimates of this climate effect through correlations of air quality with meteorological variables, perturbation analyses in chemical transport models (CTMs), and CTM simulations driven by general circulation model (GCM) simulations of 21st-century climate change. We review these different approaches and their results. The future climate is expected to be more stagnant, due to a weaker global circulation and a decreasing frequency of mid-latitude cyclones. The observed correlation between surface ozone and temperature in polluted regions points to a detrimental effect of warming. Coupled GCM–CTM studies find that climate change alone will increase summertime surface ozone in polluted regions by 1–10ppb over the coming decades, with the largest effects in urban areas and during pollution episodes. This climate penalty means that stronger emission controls will be needed to meet a given air quality standard. Higher water vapor in the future climate is expected to decrease the ozone background, so that pollution and background ozone have opposite sensitivities to climate change. The effect of climate change on particulate matter (PM) is more complicated and uncertain than for ozone. Precipitation frequency and mixing depth are important driving factors but projections for these variables are often unreliable. GCM–CTM studies find that climate change will affect PM concentrations in polluted environments by ±0.1–1</w:instrText>
      </w:r>
      <w:r w:rsidR="000A4C8E" w:rsidRPr="00A10451">
        <w:rPr>
          <w:rFonts w:ascii="Calibri" w:hAnsi="Calibri" w:cs="Calibri"/>
          <w:color w:val="000000"/>
        </w:rPr>
        <w:instrText>μ</w:instrText>
      </w:r>
      <w:r w:rsidR="000A4C8E" w:rsidRPr="00A10451">
        <w:rPr>
          <w:rFonts w:cs="David" w:hint="cs"/>
          <w:color w:val="000000"/>
        </w:rPr>
        <w:instrText>gm</w:instrText>
      </w:r>
      <w:r w:rsidR="000A4C8E" w:rsidRPr="00A10451">
        <w:rPr>
          <w:rFonts w:ascii="Cambria Math" w:hAnsi="Cambria Math" w:cs="Cambria Math"/>
          <w:color w:val="000000"/>
        </w:rPr>
        <w:instrText>−</w:instrText>
      </w:r>
      <w:r w:rsidR="000A4C8E" w:rsidRPr="00A10451">
        <w:rPr>
          <w:rFonts w:cs="David" w:hint="cs"/>
          <w:color w:val="000000"/>
        </w:rPr>
        <w:instrText>3 over the coming decades. Wildfires fueled by climate change could become an increasingly important PM source. Major issues that should be addressed in future research include the ability of GCMs to simulate regional air pollution meteorology and its sensitivity to climate change, the response of natural emissions to climate change, and the atmospheric chemistry of isoprene. Research needs to be undertaken on the effect of climate change on mercury, particularly in view of the potential for a large increase in mercury soil emissions driven by increased respiration in boreal ecosystems.","author":[{"dropping-particle":"","family":"Jacob","given":"Daniel J","non-dropping-particle":"","parse-names":false,"suffix":""},{"dropping-particle":"","family":"Winner","given":"Darrell A","non-dropping-particle":"","parse-names":false,"suffix":""}],"container-title":"Atmospheric Environment","id":"ITEM-1","issue":"1","issued":{"date-parts":[["2009"]]},"page":"51-63","title":"Effect of climate change on air quality - citation","type":"article-journal","volume":"43"},"uris":["http://www.mendeley.com/documents/?uuid=fce46687-4717-402d-84f7-62f51462e0c0"]}],"mendeley":{"formattedCitation":"[2]","plainTextFormattedCitation":"[2]","previouslyFormattedCitation":"[2]"},"properties":{"noteIndex":0},"schema":"https://github.com/citation-style-language/schema/raw/master/csl-citation.json"}</w:instrText>
      </w:r>
      <w:r w:rsidR="00650627" w:rsidRPr="00A10451">
        <w:rPr>
          <w:rFonts w:cs="David" w:hint="cs"/>
          <w:color w:val="000000"/>
        </w:rPr>
        <w:fldChar w:fldCharType="separate"/>
      </w:r>
      <w:r w:rsidR="00650627" w:rsidRPr="00A10451">
        <w:rPr>
          <w:rFonts w:cs="David" w:hint="cs"/>
          <w:noProof/>
          <w:color w:val="000000"/>
        </w:rPr>
        <w:t>[2]</w:t>
      </w:r>
      <w:r w:rsidR="00650627" w:rsidRPr="00A10451">
        <w:rPr>
          <w:rFonts w:cs="David" w:hint="cs"/>
          <w:color w:val="000000"/>
        </w:rPr>
        <w:fldChar w:fldCharType="end"/>
      </w:r>
      <w:r w:rsidRPr="00A10451">
        <w:rPr>
          <w:rFonts w:cs="David" w:hint="cs"/>
          <w:color w:val="000000"/>
        </w:rPr>
        <w:t xml:space="preserve">. Many other anthropogenic pollutants are emitted from various industrial processes, among them are </w:t>
      </w:r>
      <w:r w:rsidR="00D77273" w:rsidRPr="00A10451">
        <w:rPr>
          <w:rFonts w:cs="David" w:hint="cs"/>
          <w:color w:val="000000" w:themeColor="text1"/>
        </w:rPr>
        <w:t>am</w:t>
      </w:r>
      <w:r w:rsidR="00F14364" w:rsidRPr="00A10451">
        <w:rPr>
          <w:rFonts w:cs="David" w:hint="cs"/>
          <w:color w:val="000000" w:themeColor="text1"/>
        </w:rPr>
        <w:t>m</w:t>
      </w:r>
      <w:r w:rsidR="00D77273" w:rsidRPr="00A10451">
        <w:rPr>
          <w:rFonts w:cs="David" w:hint="cs"/>
          <w:color w:val="000000" w:themeColor="text1"/>
        </w:rPr>
        <w:t>onia</w:t>
      </w:r>
      <w:r w:rsidR="00D77273" w:rsidRPr="00A10451">
        <w:rPr>
          <w:rFonts w:cs="David" w:hint="cs"/>
          <w:color w:val="000000"/>
        </w:rPr>
        <w:t xml:space="preserve">, </w:t>
      </w:r>
      <w:r w:rsidR="00B15234" w:rsidRPr="00A10451">
        <w:rPr>
          <w:rFonts w:cs="David" w:hint="cs"/>
          <w:color w:val="000000"/>
        </w:rPr>
        <w:t xml:space="preserve">methane and fluorinated gases, emitted </w:t>
      </w:r>
      <w:r w:rsidR="003915BF" w:rsidRPr="00A10451">
        <w:rPr>
          <w:rFonts w:cs="David" w:hint="cs"/>
          <w:color w:val="000000"/>
        </w:rPr>
        <w:t xml:space="preserve">for example </w:t>
      </w:r>
      <w:r w:rsidRPr="00A10451">
        <w:rPr>
          <w:rFonts w:cs="David" w:hint="cs"/>
          <w:color w:val="000000"/>
        </w:rPr>
        <w:t xml:space="preserve">from </w:t>
      </w:r>
      <w:r w:rsidR="00F14364" w:rsidRPr="00A10451">
        <w:rPr>
          <w:rFonts w:cs="David" w:hint="cs"/>
          <w:color w:val="000000" w:themeColor="text1"/>
        </w:rPr>
        <w:t>fertilizer</w:t>
      </w:r>
      <w:r w:rsidR="000A4006">
        <w:rPr>
          <w:rFonts w:cs="David"/>
          <w:color w:val="000000" w:themeColor="text1"/>
        </w:rPr>
        <w:t>s’</w:t>
      </w:r>
      <w:r w:rsidR="00F14364" w:rsidRPr="00A10451">
        <w:rPr>
          <w:rFonts w:cs="David" w:hint="cs"/>
          <w:color w:val="000000" w:themeColor="text1"/>
        </w:rPr>
        <w:t xml:space="preserve"> industry</w:t>
      </w:r>
      <w:r w:rsidR="00B15234" w:rsidRPr="00A10451">
        <w:rPr>
          <w:rFonts w:cs="David" w:hint="cs"/>
          <w:color w:val="000000" w:themeColor="text1"/>
        </w:rPr>
        <w:t xml:space="preserve">, </w:t>
      </w:r>
      <w:r w:rsidR="003915BF" w:rsidRPr="00A10451">
        <w:rPr>
          <w:rFonts w:cs="David" w:hint="cs"/>
          <w:color w:val="000000" w:themeColor="text1"/>
        </w:rPr>
        <w:t>agricultural practices or waste decay</w:t>
      </w:r>
      <w:r w:rsidR="007C22CB" w:rsidRPr="00A10451">
        <w:rPr>
          <w:rFonts w:cs="David" w:hint="cs"/>
          <w:color w:val="000000" w:themeColor="text1"/>
        </w:rPr>
        <w:t>,</w:t>
      </w:r>
      <w:r w:rsidR="00B15234" w:rsidRPr="00A10451">
        <w:rPr>
          <w:rFonts w:cs="David" w:hint="cs"/>
          <w:color w:val="000000" w:themeColor="text1"/>
        </w:rPr>
        <w:t xml:space="preserve"> and </w:t>
      </w:r>
      <w:r w:rsidR="003915BF" w:rsidRPr="00A10451">
        <w:rPr>
          <w:rFonts w:cs="David" w:hint="cs"/>
          <w:color w:val="000000"/>
        </w:rPr>
        <w:t>aluminum or semiconductor manufacturing</w:t>
      </w:r>
      <w:r w:rsidR="00B15234" w:rsidRPr="00A10451">
        <w:rPr>
          <w:rFonts w:cs="David" w:hint="cs"/>
          <w:color w:val="000000" w:themeColor="text1"/>
        </w:rPr>
        <w:t>, respectively</w:t>
      </w:r>
      <w:r w:rsidR="00341B22" w:rsidRPr="00A10451">
        <w:rPr>
          <w:rFonts w:cs="David" w:hint="cs"/>
          <w:color w:val="000000" w:themeColor="text1"/>
        </w:rPr>
        <w:t xml:space="preserve"> </w:t>
      </w:r>
      <w:r w:rsidR="00341B22" w:rsidRPr="00A10451">
        <w:rPr>
          <w:rFonts w:cs="David" w:hint="cs"/>
          <w:color w:val="000000" w:themeColor="text1"/>
        </w:rPr>
        <w:fldChar w:fldCharType="begin" w:fldLock="1"/>
      </w:r>
      <w:r w:rsidR="00662D85" w:rsidRPr="00A10451">
        <w:rPr>
          <w:rFonts w:cs="David" w:hint="cs"/>
          <w:color w:val="000000" w:themeColor="text1"/>
        </w:rPr>
        <w:instrText>ADDIN CSL_CITATION {"citationItems":[{"id":"ITEM-1","itemData":{"URL":"https://www.epa.gov/ghgemissions/overview-greenhouse-gases","accessed":{"date-parts":[["2019","5","23"]]},"container-title":"EPA, United States Environmental Protection Agency","id":"ITEM-1","issued":{"date-parts":[["2019"]]},"title":"Greenhouse Gas Emissions","type":"webpage"},"uris":["http://www.mendeley.com/documents/?uuid=ce33b163-638c-4ecd-9add-daf8f5cb6118"]}],"mendeley":{"formattedCitation":"[3]","plainTextFormattedCitation":"[3]","previouslyFormattedCitation":"[3]"},"properties":{"noteIndex":0},"schema":"https://github.com/citation-style-language/schema/raw/master/csl-citation.json"}</w:instrText>
      </w:r>
      <w:r w:rsidR="00341B22" w:rsidRPr="00A10451">
        <w:rPr>
          <w:rFonts w:cs="David" w:hint="cs"/>
          <w:color w:val="000000" w:themeColor="text1"/>
        </w:rPr>
        <w:fldChar w:fldCharType="separate"/>
      </w:r>
      <w:r w:rsidR="00341B22" w:rsidRPr="00A10451">
        <w:rPr>
          <w:rFonts w:cs="David" w:hint="cs"/>
          <w:noProof/>
          <w:color w:val="000000" w:themeColor="text1"/>
        </w:rPr>
        <w:t>[3]</w:t>
      </w:r>
      <w:r w:rsidR="00341B22" w:rsidRPr="00A10451">
        <w:rPr>
          <w:rFonts w:cs="David" w:hint="cs"/>
          <w:color w:val="000000" w:themeColor="text1"/>
        </w:rPr>
        <w:fldChar w:fldCharType="end"/>
      </w:r>
      <w:r w:rsidRPr="00A10451">
        <w:rPr>
          <w:rFonts w:cs="David" w:hint="cs"/>
          <w:color w:val="000000"/>
        </w:rPr>
        <w:t>.</w:t>
      </w:r>
      <w:r w:rsidR="006A45D1" w:rsidRPr="00A10451">
        <w:rPr>
          <w:rFonts w:cs="David" w:hint="cs"/>
          <w:color w:val="000000"/>
        </w:rPr>
        <w:t xml:space="preserve"> </w:t>
      </w:r>
      <w:r w:rsidR="008E3525" w:rsidRPr="008E3525">
        <w:rPr>
          <w:rFonts w:cs="David"/>
          <w:color w:val="000000"/>
        </w:rPr>
        <w:t>Emissions are commonly separated to two types: point source emissions - channeled through a pipe, such as a chimney stack or a vent, and n</w:t>
      </w:r>
      <w:bookmarkStart w:id="27" w:name="OLE_LINK60"/>
      <w:bookmarkStart w:id="28" w:name="OLE_LINK61"/>
      <w:r w:rsidR="008E3525" w:rsidRPr="008E3525">
        <w:rPr>
          <w:rFonts w:cs="David"/>
          <w:color w:val="000000"/>
        </w:rPr>
        <w:t xml:space="preserve">on-point source emissions </w:t>
      </w:r>
      <w:bookmarkEnd w:id="27"/>
      <w:bookmarkEnd w:id="28"/>
      <w:r w:rsidR="008E3525" w:rsidRPr="008E3525">
        <w:rPr>
          <w:rFonts w:cs="David"/>
          <w:color w:val="000000"/>
        </w:rPr>
        <w:t xml:space="preserve">– caused by </w:t>
      </w:r>
      <w:bookmarkStart w:id="29" w:name="OLE_LINK62"/>
      <w:bookmarkStart w:id="30" w:name="OLE_LINK63"/>
      <w:r w:rsidR="008E3525" w:rsidRPr="008E3525">
        <w:rPr>
          <w:rFonts w:cs="David"/>
          <w:color w:val="000000"/>
        </w:rPr>
        <w:t xml:space="preserve">direct contact of volatile substances </w:t>
      </w:r>
      <w:bookmarkEnd w:id="29"/>
      <w:bookmarkEnd w:id="30"/>
      <w:r w:rsidR="008E3525" w:rsidRPr="008E3525">
        <w:rPr>
          <w:rFonts w:cs="David"/>
          <w:color w:val="000000"/>
        </w:rPr>
        <w:t>or PM with the environment, where tracing pollution back to a single source is difficult</w:t>
      </w:r>
      <w:r w:rsidR="008E3525">
        <w:rPr>
          <w:rFonts w:cs="David"/>
          <w:color w:val="000000"/>
        </w:rPr>
        <w:t xml:space="preserve"> </w:t>
      </w:r>
      <w:r w:rsidR="00076509" w:rsidRPr="008E3525">
        <w:rPr>
          <w:rFonts w:cs="David"/>
          <w:color w:val="000000"/>
        </w:rPr>
        <w:fldChar w:fldCharType="begin" w:fldLock="1"/>
      </w:r>
      <w:r w:rsidR="0017416B">
        <w:rPr>
          <w:rFonts w:cs="David"/>
          <w:color w:val="000000"/>
        </w:rPr>
        <w:instrText>ADDIN CSL_CITATION {"citationItems":[{"id":"ITEM-1","itemData":{"URL":"http://www.sviva.gov.il/English/env_topics/Health-and-Environment/Health-Impact-of-Environmental-Nuisances/Pages/The-Impact-of-Air-Pollution-from-Industry.aspx","accessed":{"date-parts":[["2019","5","23"]]},"container-title":"The Impact of Air Pollution from Industry","id":"ITEM-1","issued":{"date-parts":[["2015"]]},"title":"Israel ministry of environmental protection","type":"webpage"},"uris":["http://www.mendeley.com/documents/?uuid=adcd417d-9fac-451a-b15b-fdf119e56d57"]}],"mendeley":{"formattedCitation":"[4]","plainTextFormattedCitation":"[4]","previouslyFormattedCitation":"[4]"},"properties":{"noteIndex":0},"schema":"https://github.com/citation-style-language/schema/raw/master/csl-citation.json"}</w:instrText>
      </w:r>
      <w:r w:rsidR="00076509" w:rsidRPr="008E3525">
        <w:rPr>
          <w:rFonts w:cs="David"/>
          <w:color w:val="000000"/>
        </w:rPr>
        <w:fldChar w:fldCharType="separate"/>
      </w:r>
      <w:r w:rsidR="00076509" w:rsidRPr="008E3525">
        <w:rPr>
          <w:rFonts w:cs="David"/>
          <w:noProof/>
          <w:color w:val="000000"/>
        </w:rPr>
        <w:t>[4]</w:t>
      </w:r>
      <w:r w:rsidR="00076509" w:rsidRPr="008E3525">
        <w:rPr>
          <w:rFonts w:cs="David"/>
          <w:color w:val="000000"/>
        </w:rPr>
        <w:fldChar w:fldCharType="end"/>
      </w:r>
      <w:r w:rsidR="00554E47" w:rsidRPr="008E3525">
        <w:rPr>
          <w:rFonts w:cs="David"/>
          <w:color w:val="000000"/>
        </w:rPr>
        <w:t>.</w:t>
      </w:r>
      <w:r w:rsidR="00554E47">
        <w:rPr>
          <w:rFonts w:cs="David"/>
          <w:color w:val="000000"/>
        </w:rPr>
        <w:t xml:space="preserve"> </w:t>
      </w:r>
    </w:p>
    <w:p w14:paraId="59DDEA2B" w14:textId="18F7418F" w:rsidR="00AF392C" w:rsidRPr="00A10451" w:rsidRDefault="00CE7625" w:rsidP="00E87BA7">
      <w:pPr>
        <w:ind w:right="-2" w:firstLine="720"/>
        <w:rPr>
          <w:rFonts w:cs="David"/>
        </w:rPr>
      </w:pPr>
      <w:bookmarkStart w:id="31" w:name="OLE_LINK111"/>
      <w:bookmarkStart w:id="32" w:name="OLE_LINK112"/>
      <w:bookmarkStart w:id="33" w:name="OLE_LINK113"/>
      <w:bookmarkStart w:id="34" w:name="OLE_LINK114"/>
      <w:bookmarkStart w:id="35" w:name="OLE_LINK115"/>
      <w:r w:rsidRPr="00A10451">
        <w:rPr>
          <w:rFonts w:cs="David" w:hint="cs"/>
          <w:color w:val="000000"/>
        </w:rPr>
        <w:t xml:space="preserve">The main incentive to reduce and control emission rates from anthropogenic sources is of course </w:t>
      </w:r>
      <w:r w:rsidRPr="00A10451">
        <w:rPr>
          <w:rFonts w:cs="David" w:hint="cs"/>
          <w:color w:val="000000" w:themeColor="text1"/>
        </w:rPr>
        <w:t xml:space="preserve">assuring </w:t>
      </w:r>
      <w:r w:rsidRPr="00A10451">
        <w:rPr>
          <w:rFonts w:cs="David" w:hint="cs"/>
          <w:color w:val="000000"/>
        </w:rPr>
        <w:t>population health</w:t>
      </w:r>
      <w:bookmarkEnd w:id="31"/>
      <w:bookmarkEnd w:id="32"/>
      <w:bookmarkEnd w:id="33"/>
      <w:r w:rsidRPr="00A10451">
        <w:rPr>
          <w:rFonts w:cs="David" w:hint="cs"/>
          <w:color w:val="000000"/>
        </w:rPr>
        <w:t>.</w:t>
      </w:r>
      <w:bookmarkEnd w:id="34"/>
      <w:bookmarkEnd w:id="35"/>
      <w:r w:rsidRPr="00A10451">
        <w:rPr>
          <w:rFonts w:cs="David" w:hint="cs"/>
          <w:color w:val="000000"/>
        </w:rPr>
        <w:t xml:space="preserve"> World health organization (WHO) estimates that 4.2 million premature deaths </w:t>
      </w:r>
      <w:r w:rsidR="00E206FA" w:rsidRPr="00A10451">
        <w:rPr>
          <w:rFonts w:cs="David" w:hint="cs"/>
          <w:color w:val="000000"/>
        </w:rPr>
        <w:t xml:space="preserve">every year </w:t>
      </w:r>
      <w:r w:rsidRPr="00A10451">
        <w:rPr>
          <w:rFonts w:cs="David" w:hint="cs"/>
          <w:color w:val="000000"/>
        </w:rPr>
        <w:t>globally are linked to ambient air pollution, mainly from heart disease, stroke, chronic obstructive pulmonary disease, lung cancer, and acute respiratory infections in children</w:t>
      </w:r>
      <w:r w:rsidR="000A4006">
        <w:rPr>
          <w:rFonts w:cs="David"/>
          <w:color w:val="000000"/>
        </w:rPr>
        <w:t xml:space="preserve"> </w:t>
      </w:r>
      <w:r w:rsidR="000A4006" w:rsidRPr="00A10451">
        <w:rPr>
          <w:rFonts w:cs="David" w:hint="cs"/>
          <w:color w:val="000000"/>
          <w:shd w:val="clear" w:color="auto" w:fill="FFFFFF"/>
        </w:rPr>
        <w:fldChar w:fldCharType="begin" w:fldLock="1"/>
      </w:r>
      <w:r w:rsidR="000A4006">
        <w:rPr>
          <w:rFonts w:cs="David"/>
          <w:color w:val="000000"/>
          <w:shd w:val="clear" w:color="auto" w:fill="FFFFFF"/>
        </w:rPr>
        <w:instrText>ADDIN CSL_CITATION {"citationItems":[{"id":"ITEM-1","itemData":{"URL":"https://www.who.int/airpollution/ambient/health-impacts/en/","accessed":{"date-parts":[["2019","3","10"]]},"author":[{"dropping-particle":"","family":"WHO","given":"","non-dropping-particle":"","parse-names":false,"suffix":""}],"id":"ITEM-1","issued":{"date-parts":[["2019"]]},"title":"Ambient air pollution: Health impacts","type":"webpage"},"uris":["http://www.mendeley.com/documents/?uuid=262f2f36-6afc-4735-9214-b92d074303ac"]}],"mendeley":{"formattedCitation":"[5]","plainTextFormattedCitation":"[5]","previouslyFormattedCitation":"[5]"},"properties":{"noteIndex":0},"schema":"https://github.com/citation-style-language/schema/raw/master/csl-citation.json"}</w:instrText>
      </w:r>
      <w:r w:rsidR="000A4006" w:rsidRPr="00A10451">
        <w:rPr>
          <w:rFonts w:cs="David" w:hint="cs"/>
          <w:color w:val="000000"/>
          <w:shd w:val="clear" w:color="auto" w:fill="FFFFFF"/>
        </w:rPr>
        <w:fldChar w:fldCharType="separate"/>
      </w:r>
      <w:r w:rsidR="000A4006" w:rsidRPr="00076509">
        <w:rPr>
          <w:rFonts w:cs="David"/>
          <w:noProof/>
          <w:color w:val="000000"/>
          <w:shd w:val="clear" w:color="auto" w:fill="FFFFFF"/>
        </w:rPr>
        <w:t>[5]</w:t>
      </w:r>
      <w:r w:rsidR="000A4006" w:rsidRPr="00A10451">
        <w:rPr>
          <w:rFonts w:cs="David" w:hint="cs"/>
          <w:color w:val="000000"/>
          <w:shd w:val="clear" w:color="auto" w:fill="FFFFFF"/>
        </w:rPr>
        <w:fldChar w:fldCharType="end"/>
      </w:r>
      <w:r w:rsidRPr="00A10451">
        <w:rPr>
          <w:rFonts w:cs="David" w:hint="cs"/>
          <w:color w:val="000000"/>
        </w:rPr>
        <w:t xml:space="preserve">. </w:t>
      </w:r>
      <w:r w:rsidRPr="00A10451">
        <w:rPr>
          <w:rFonts w:cs="David" w:hint="cs"/>
          <w:color w:val="000000"/>
          <w:shd w:val="clear" w:color="auto" w:fill="FFFFFF"/>
        </w:rPr>
        <w:t xml:space="preserve">Pollutants with the strongest evidence for public health concern include </w:t>
      </w:r>
      <w:r w:rsidR="00EC16C5" w:rsidRPr="00A10451">
        <w:rPr>
          <w:rFonts w:cs="David" w:hint="cs"/>
          <w:color w:val="000000"/>
          <w:shd w:val="clear" w:color="auto" w:fill="FFFFFF"/>
        </w:rPr>
        <w:t>fin</w:t>
      </w:r>
      <w:r w:rsidR="00225FFA" w:rsidRPr="00A10451">
        <w:rPr>
          <w:rFonts w:cs="David" w:hint="cs"/>
          <w:color w:val="000000"/>
          <w:shd w:val="clear" w:color="auto" w:fill="FFFFFF"/>
        </w:rPr>
        <w:t>e</w:t>
      </w:r>
      <w:r w:rsidR="00EC16C5" w:rsidRPr="00A10451">
        <w:rPr>
          <w:rFonts w:cs="David" w:hint="cs"/>
          <w:color w:val="000000"/>
          <w:shd w:val="clear" w:color="auto" w:fill="FFFFFF"/>
        </w:rPr>
        <w:t xml:space="preserve"> and ultrafine </w:t>
      </w:r>
      <w:r w:rsidRPr="00A10451">
        <w:rPr>
          <w:rFonts w:cs="David" w:hint="cs"/>
          <w:color w:val="000000"/>
          <w:shd w:val="clear" w:color="auto" w:fill="FFFFFF"/>
        </w:rPr>
        <w:t>particulate matter (</w:t>
      </w:r>
      <w:r w:rsidR="00864987" w:rsidRPr="00A10451">
        <w:rPr>
          <w:rFonts w:cs="David" w:hint="cs"/>
          <w:color w:val="000000"/>
          <w:shd w:val="clear" w:color="auto" w:fill="FFFFFF"/>
        </w:rPr>
        <w:t xml:space="preserve">less than 2.5 </w:t>
      </w:r>
      <m:oMath>
        <m:r>
          <w:rPr>
            <w:rFonts w:ascii="Cambria Math" w:hAnsi="Cambria Math" w:cs="David" w:hint="cs"/>
            <w:color w:val="000000"/>
            <w:shd w:val="clear" w:color="auto" w:fill="FFFFFF"/>
          </w:rPr>
          <m:t>μm</m:t>
        </m:r>
      </m:oMath>
      <w:r w:rsidR="00B36297" w:rsidRPr="00A10451">
        <w:rPr>
          <w:rFonts w:cs="David" w:hint="cs"/>
          <w:color w:val="000000"/>
          <w:shd w:val="clear" w:color="auto" w:fill="FFFFFF"/>
        </w:rPr>
        <w:t xml:space="preserve"> and 0.1 </w:t>
      </w:r>
      <m:oMath>
        <m:r>
          <w:rPr>
            <w:rFonts w:ascii="Cambria Math" w:hAnsi="Cambria Math" w:cs="David" w:hint="cs"/>
            <w:color w:val="000000"/>
            <w:shd w:val="clear" w:color="auto" w:fill="FFFFFF"/>
          </w:rPr>
          <m:t>μm</m:t>
        </m:r>
      </m:oMath>
      <w:r w:rsidR="006F26B5" w:rsidRPr="00A10451">
        <w:rPr>
          <w:rFonts w:cs="David" w:hint="cs"/>
          <w:color w:val="000000"/>
          <w:shd w:val="clear" w:color="auto" w:fill="FFFFFF"/>
        </w:rPr>
        <w:t xml:space="preserve"> in diameter</w:t>
      </w:r>
      <w:r w:rsidR="00B36297" w:rsidRPr="00A10451">
        <w:rPr>
          <w:rFonts w:cs="David" w:hint="cs"/>
          <w:color w:val="000000"/>
          <w:shd w:val="clear" w:color="auto" w:fill="FFFFFF"/>
        </w:rPr>
        <w:t>, respectively</w:t>
      </w:r>
      <w:r w:rsidRPr="00A10451">
        <w:rPr>
          <w:rFonts w:cs="David" w:hint="cs"/>
          <w:color w:val="000000"/>
          <w:shd w:val="clear" w:color="auto" w:fill="FFFFFF"/>
        </w:rPr>
        <w:t>),</w:t>
      </w:r>
      <w:r w:rsidR="00B36297" w:rsidRPr="00A10451">
        <w:rPr>
          <w:rFonts w:cs="David" w:hint="cs"/>
          <w:color w:val="000000"/>
          <w:shd w:val="clear" w:color="auto" w:fill="FFFFFF"/>
        </w:rPr>
        <w:t xml:space="preserve"> </w:t>
      </w:r>
      <w:r w:rsidRPr="00A10451">
        <w:rPr>
          <w:rFonts w:cs="David" w:hint="cs"/>
          <w:color w:val="000000"/>
          <w:shd w:val="clear" w:color="auto" w:fill="FFFFFF"/>
        </w:rPr>
        <w:t xml:space="preserve">ozone, nitrogen dioxide and </w:t>
      </w:r>
      <w:r w:rsidRPr="00A10451">
        <w:rPr>
          <w:rFonts w:cs="David" w:hint="cs"/>
          <w:color w:val="000000"/>
        </w:rPr>
        <w:t>sulfur</w:t>
      </w:r>
      <w:r w:rsidRPr="00A10451">
        <w:rPr>
          <w:rFonts w:cs="David" w:hint="cs"/>
          <w:color w:val="000000"/>
          <w:shd w:val="clear" w:color="auto" w:fill="FFFFFF"/>
        </w:rPr>
        <w:t xml:space="preserve"> dioxide</w:t>
      </w:r>
      <w:r w:rsidR="00482775" w:rsidRPr="00A10451">
        <w:rPr>
          <w:rFonts w:cs="David" w:hint="cs"/>
          <w:color w:val="000000"/>
          <w:shd w:val="clear" w:color="auto" w:fill="FFFFFF"/>
        </w:rPr>
        <w:t xml:space="preserve">. </w:t>
      </w:r>
      <w:r w:rsidR="003E115A" w:rsidRPr="00A10451">
        <w:rPr>
          <w:rFonts w:cs="David" w:hint="cs"/>
          <w:color w:val="000000"/>
        </w:rPr>
        <w:t xml:space="preserve">Another </w:t>
      </w:r>
      <w:r w:rsidR="00EA2171" w:rsidRPr="00A10451">
        <w:rPr>
          <w:rFonts w:cs="David" w:hint="cs"/>
          <w:color w:val="000000"/>
        </w:rPr>
        <w:t xml:space="preserve">not less important </w:t>
      </w:r>
      <w:r w:rsidR="003E115A" w:rsidRPr="00A10451">
        <w:rPr>
          <w:rFonts w:cs="David" w:hint="cs"/>
          <w:color w:val="000000"/>
        </w:rPr>
        <w:t>aspect</w:t>
      </w:r>
      <w:r w:rsidR="00EA2171" w:rsidRPr="00A10451">
        <w:rPr>
          <w:rFonts w:cs="David" w:hint="cs"/>
          <w:color w:val="000000"/>
        </w:rPr>
        <w:t xml:space="preserve"> is the affect air pollution has on climate. </w:t>
      </w:r>
      <w:r w:rsidR="004F4CC8" w:rsidRPr="00A10451">
        <w:rPr>
          <w:rFonts w:cs="David" w:hint="cs"/>
        </w:rPr>
        <w:t xml:space="preserve">Climate change is driven by air pollution, as many </w:t>
      </w:r>
      <w:r w:rsidR="00A90DEA" w:rsidRPr="00A10451">
        <w:rPr>
          <w:rFonts w:cs="David" w:hint="cs"/>
        </w:rPr>
        <w:t>pol</w:t>
      </w:r>
      <w:r w:rsidR="00586D41" w:rsidRPr="00A10451">
        <w:rPr>
          <w:rFonts w:cs="David" w:hint="cs"/>
        </w:rPr>
        <w:t xml:space="preserve">lutants </w:t>
      </w:r>
      <w:r w:rsidR="00F34C55" w:rsidRPr="00A10451">
        <w:rPr>
          <w:rFonts w:cs="David" w:hint="cs"/>
        </w:rPr>
        <w:t xml:space="preserve">disturb the </w:t>
      </w:r>
      <w:r w:rsidR="00AF392C" w:rsidRPr="00A10451">
        <w:rPr>
          <w:rFonts w:cs="David" w:hint="cs"/>
        </w:rPr>
        <w:t xml:space="preserve">steady state condition in earth’s energy balance </w:t>
      </w:r>
      <w:r w:rsidR="00F34C55" w:rsidRPr="00A10451">
        <w:rPr>
          <w:rFonts w:cs="David" w:hint="cs"/>
        </w:rPr>
        <w:t xml:space="preserve">when </w:t>
      </w:r>
      <w:r w:rsidR="00AF392C" w:rsidRPr="00A10451">
        <w:rPr>
          <w:rFonts w:cs="David" w:hint="cs"/>
        </w:rPr>
        <w:t>interact</w:t>
      </w:r>
      <w:r w:rsidR="00F34C55" w:rsidRPr="00A10451">
        <w:rPr>
          <w:rFonts w:cs="David" w:hint="cs"/>
        </w:rPr>
        <w:t>ing</w:t>
      </w:r>
      <w:r w:rsidR="00AF392C" w:rsidRPr="00A10451">
        <w:rPr>
          <w:rFonts w:cs="David" w:hint="cs"/>
        </w:rPr>
        <w:t xml:space="preserve"> with solar and terrestrial radiation, leading to changes in earth’s surface temperature and in climate</w:t>
      </w:r>
      <w:r w:rsidR="00A76813" w:rsidRPr="00A10451">
        <w:rPr>
          <w:rFonts w:cs="David" w:hint="cs"/>
        </w:rPr>
        <w:t xml:space="preserve"> </w:t>
      </w:r>
      <w:r w:rsidR="00A76813" w:rsidRPr="00A10451">
        <w:rPr>
          <w:rFonts w:cs="David" w:hint="cs"/>
        </w:rPr>
        <w:fldChar w:fldCharType="begin" w:fldLock="1"/>
      </w:r>
      <w:r w:rsidR="002F5CFC">
        <w:rPr>
          <w:rFonts w:cs="David"/>
        </w:rPr>
        <w:instrText>ADDIN CSL_CITATION {"citationItems":[{"id":"ITEM-1","itemData":{"ISBN":"9781107661820","author":[{"dropping-particle":"","family":"IPCC","given":"","non-dropping-particle":"","parse-names":false,"suffix":""}],"container-title":"the Fifth Assessment Report","id":"ITEM-1","issued":{"date-parts":[["2014"]]},"title":"Climate Change 2013","type":"book","volume":"5"},"uris":["http://www.mendeley.com/documents/?uuid=02d13acf-241c-453c-89d4-c1140b42228e"]},{"id":"ITEM-2","itemData":{"DOI":"10.1080/10962247.2015.1040526","ISSN":"21622906","PMID":"25976481","abstract":"Multiple linkages connect air quality and climate change. Many air pollutant sources also emit carbon dioxide (CO2), the dominant anthropogenic greenhouse gas (GHG). The two main contributors to non-attainment of U.S. ambient air quality standards, ozone (O3) and particulate matter (PM), interact with radiation, forcing climate change. PM warms by absorbing sunlight (e.g., black carbon) or cools by scattering sunlight (e.g., sulfates) and interacts with clouds; these radiative and microphysical interactions can induce changes in precipitation and regional circulation patterns. Climate change is expected to degrade air quality in many polluted regions by changing air pollution meteorology (ventilation and dilution), precipitation and other removal processes, and by triggering some amplifying responses in atmospheric chemistry and in anthropogenic and natural sources. Together, these processes shape distributions and extreme episodes of O3 and PM. Global modeling indicates that as air pollution programs reduce SO2 to meet health and other air quality goals, near-term warming accelerates due to “unmasking” of warming induced by rising CO2. Air pollutant controls on CH4, a potent GHG and precursor to global O3 levels, and on sources with high black carbon (BC) to organic carbon (OC) ratios could offset near-term warming induced by SO2 emission reductions, while reducing global background O3 and regionally high levels of PM. Lowering peak warming requires decreasing atmospheric CO2, which for some source categories would also reduce co-emitted air pollutants or their precursors. Model projections for alternative climate and air quality scenarios indicate a wide range for U.S. surface O3 and fine PM, although regional projections may be confounded by interannual to decadal natural climate variability. Continued implementation of U.S. NOx emission controls guards against rising pollution levels triggered either by climate change or by global emission growth. Improved accuracy and trends in emission inventories are critical for accountability analyses of historical and projected air pollution and climate mitigation policies.","author":[{"dropping-particle":"","family":"Fiore","given":"Arlene M.","non-dropping-particle":"","parse-names":false,"suffix":""},{"dropping-particle":"","family":"Naik","given":"Vaishali","non-dropping-particle":"","parse-names":false,"suffix":""},{"dropping-particle":"","family":"Leibensperger","given":"Eric M.","non-dropping-particle":"","parse-names":false,"suffix":""}],"container-title":"Journal of the Air and Waste Management Association","id":"ITEM-2","issue":"6","issued":{"date-parts":[["2015"]]},"page":"645-685","publisher":"Taylor &amp; Francis","title":"Air quality and climate connections","type":"article-journal","volume":"65"},"uris":["http://www.mendeley.com/documents/?uuid=27546d92-1ce2-4f55-aa0d-58ca9c876446"]}],"mendeley":{"formattedCitation":"[6], [7]","plainTextFormattedCitation":"[6], [7]","previouslyFormattedCitation":"[6], [7]"},"properties":{"noteIndex":0},"schema":"https://github.com/citation-style-language/schema/raw/master/csl-citation.json"}</w:instrText>
      </w:r>
      <w:r w:rsidR="00A76813" w:rsidRPr="00A10451">
        <w:rPr>
          <w:rFonts w:cs="David" w:hint="cs"/>
        </w:rPr>
        <w:fldChar w:fldCharType="separate"/>
      </w:r>
      <w:r w:rsidR="00076509" w:rsidRPr="00076509">
        <w:rPr>
          <w:rFonts w:cs="David"/>
          <w:noProof/>
        </w:rPr>
        <w:t>[6], [7]</w:t>
      </w:r>
      <w:r w:rsidR="00A76813" w:rsidRPr="00A10451">
        <w:rPr>
          <w:rFonts w:cs="David" w:hint="cs"/>
        </w:rPr>
        <w:fldChar w:fldCharType="end"/>
      </w:r>
      <w:r w:rsidR="000C5951" w:rsidRPr="00A10451">
        <w:rPr>
          <w:rFonts w:cs="David" w:hint="cs"/>
        </w:rPr>
        <w:t>.</w:t>
      </w:r>
    </w:p>
    <w:p w14:paraId="39673B45" w14:textId="77777777" w:rsidR="00182389" w:rsidRPr="00A10451" w:rsidRDefault="00182389" w:rsidP="00E87BA7">
      <w:pPr>
        <w:ind w:right="-2"/>
        <w:rPr>
          <w:rFonts w:cs="David"/>
          <w:b/>
          <w:bCs/>
          <w:color w:val="000000"/>
          <w:sz w:val="22"/>
          <w:szCs w:val="22"/>
        </w:rPr>
      </w:pPr>
    </w:p>
    <w:p w14:paraId="61A8FBF4" w14:textId="745B8516" w:rsidR="00182389" w:rsidRPr="00A10451" w:rsidRDefault="00182389" w:rsidP="00E87BA7">
      <w:pPr>
        <w:pStyle w:val="Heading2"/>
      </w:pPr>
      <w:bookmarkStart w:id="36" w:name="_Toc31024276"/>
      <w:r w:rsidRPr="00A10451">
        <w:rPr>
          <w:rFonts w:hint="cs"/>
        </w:rPr>
        <w:t>Monitoring air pollution</w:t>
      </w:r>
      <w:bookmarkEnd w:id="36"/>
    </w:p>
    <w:p w14:paraId="23A9B8F5" w14:textId="081497C7" w:rsidR="00291E11" w:rsidRPr="00A10451" w:rsidRDefault="00AE0031" w:rsidP="00E87BA7">
      <w:pPr>
        <w:ind w:right="-2"/>
        <w:rPr>
          <w:rFonts w:cs="David"/>
          <w:color w:val="000000"/>
          <w:rtl/>
        </w:rPr>
      </w:pPr>
      <w:bookmarkStart w:id="37" w:name="OLE_LINK109"/>
      <w:bookmarkStart w:id="38" w:name="OLE_LINK110"/>
      <w:r w:rsidRPr="00A10451">
        <w:rPr>
          <w:rFonts w:cs="David" w:hint="cs"/>
          <w:color w:val="000000"/>
        </w:rPr>
        <w:t>M</w:t>
      </w:r>
      <w:r w:rsidR="007659C1" w:rsidRPr="00A10451">
        <w:rPr>
          <w:rFonts w:cs="David" w:hint="cs"/>
          <w:color w:val="000000"/>
        </w:rPr>
        <w:t xml:space="preserve">onitoring </w:t>
      </w:r>
      <w:r w:rsidR="001556B7" w:rsidRPr="00A10451">
        <w:rPr>
          <w:rFonts w:cs="David" w:hint="cs"/>
          <w:color w:val="000000"/>
        </w:rPr>
        <w:t>air pollution</w:t>
      </w:r>
      <w:r w:rsidRPr="00A10451">
        <w:rPr>
          <w:rFonts w:cs="David" w:hint="cs"/>
          <w:color w:val="000000"/>
        </w:rPr>
        <w:t xml:space="preserve"> is </w:t>
      </w:r>
      <w:r w:rsidR="00D85819" w:rsidRPr="00A10451">
        <w:rPr>
          <w:rFonts w:cs="David" w:hint="cs"/>
          <w:color w:val="000000"/>
        </w:rPr>
        <w:t xml:space="preserve">therefore </w:t>
      </w:r>
      <w:r w:rsidR="0095687C" w:rsidRPr="00A10451">
        <w:rPr>
          <w:rFonts w:cs="David" w:hint="cs"/>
          <w:color w:val="000000"/>
        </w:rPr>
        <w:t>necessary and</w:t>
      </w:r>
      <w:r w:rsidR="00712942" w:rsidRPr="00A10451">
        <w:rPr>
          <w:rFonts w:cs="David" w:hint="cs"/>
          <w:color w:val="000000"/>
        </w:rPr>
        <w:t xml:space="preserve"> may serve for</w:t>
      </w:r>
      <w:r w:rsidR="00D85819" w:rsidRPr="00A10451">
        <w:rPr>
          <w:rFonts w:cs="David" w:hint="cs"/>
          <w:color w:val="000000"/>
        </w:rPr>
        <w:t xml:space="preserve"> </w:t>
      </w:r>
      <w:r w:rsidR="00405C37" w:rsidRPr="00A10451">
        <w:rPr>
          <w:rFonts w:cs="David" w:hint="cs"/>
          <w:color w:val="000000"/>
        </w:rPr>
        <w:t>p</w:t>
      </w:r>
      <w:r w:rsidR="00712942" w:rsidRPr="00A10451">
        <w:rPr>
          <w:rFonts w:cs="David" w:hint="cs"/>
          <w:color w:val="000000"/>
        </w:rPr>
        <w:t xml:space="preserve">reventing population exposure </w:t>
      </w:r>
      <w:r w:rsidR="00940A99" w:rsidRPr="00A10451">
        <w:rPr>
          <w:rFonts w:cs="David" w:hint="cs"/>
          <w:color w:val="000000"/>
        </w:rPr>
        <w:t xml:space="preserve">by </w:t>
      </w:r>
      <w:r w:rsidR="00B04814" w:rsidRPr="00A10451">
        <w:rPr>
          <w:rFonts w:cs="David" w:hint="cs"/>
          <w:color w:val="000000"/>
        </w:rPr>
        <w:t>detecting pollution peaks</w:t>
      </w:r>
      <w:r w:rsidR="00405C37" w:rsidRPr="00A10451">
        <w:rPr>
          <w:rFonts w:cs="David" w:hint="cs"/>
          <w:color w:val="000000"/>
        </w:rPr>
        <w:t xml:space="preserve">, </w:t>
      </w:r>
      <w:r w:rsidR="00060473" w:rsidRPr="00A10451">
        <w:rPr>
          <w:rFonts w:cs="David" w:hint="cs"/>
          <w:color w:val="000000"/>
        </w:rPr>
        <w:t>for</w:t>
      </w:r>
      <w:r w:rsidR="00B04814" w:rsidRPr="00A10451">
        <w:rPr>
          <w:rFonts w:cs="David" w:hint="cs"/>
          <w:color w:val="000000"/>
        </w:rPr>
        <w:t xml:space="preserve"> </w:t>
      </w:r>
      <w:r w:rsidR="003A604B" w:rsidRPr="00A10451">
        <w:rPr>
          <w:rFonts w:cs="David" w:hint="cs"/>
          <w:color w:val="000000"/>
        </w:rPr>
        <w:t>urban</w:t>
      </w:r>
      <w:r w:rsidR="00BF396B" w:rsidRPr="00A10451">
        <w:rPr>
          <w:rFonts w:cs="David" w:hint="cs"/>
          <w:color w:val="000000"/>
        </w:rPr>
        <w:t xml:space="preserve"> planning and </w:t>
      </w:r>
      <w:r w:rsidR="003A604B" w:rsidRPr="00A10451">
        <w:rPr>
          <w:rFonts w:cs="David" w:hint="cs"/>
          <w:color w:val="000000"/>
        </w:rPr>
        <w:t>development</w:t>
      </w:r>
      <w:r w:rsidR="00E20FA6" w:rsidRPr="00A10451">
        <w:rPr>
          <w:rFonts w:cs="David" w:hint="cs"/>
          <w:color w:val="000000"/>
        </w:rPr>
        <w:t xml:space="preserve">, for </w:t>
      </w:r>
      <w:r w:rsidR="00AF5E4F" w:rsidRPr="00A10451">
        <w:rPr>
          <w:rFonts w:cs="David" w:hint="cs"/>
          <w:color w:val="000000"/>
        </w:rPr>
        <w:t>climate research</w:t>
      </w:r>
      <w:r w:rsidR="00976E06" w:rsidRPr="00A10451">
        <w:rPr>
          <w:rFonts w:cs="David" w:hint="cs"/>
          <w:color w:val="000000"/>
        </w:rPr>
        <w:t xml:space="preserve"> or </w:t>
      </w:r>
      <w:r w:rsidR="002626A9" w:rsidRPr="00A10451">
        <w:rPr>
          <w:rFonts w:cs="David" w:hint="cs"/>
          <w:color w:val="000000"/>
        </w:rPr>
        <w:t>for</w:t>
      </w:r>
      <w:r w:rsidR="00976E06" w:rsidRPr="00A10451">
        <w:rPr>
          <w:rFonts w:cs="David" w:hint="cs"/>
          <w:color w:val="000000"/>
        </w:rPr>
        <w:t xml:space="preserve"> </w:t>
      </w:r>
      <w:r w:rsidR="00247941" w:rsidRPr="00A10451">
        <w:rPr>
          <w:rFonts w:cs="David" w:hint="cs"/>
          <w:color w:val="000000"/>
        </w:rPr>
        <w:t xml:space="preserve">public </w:t>
      </w:r>
      <w:r w:rsidR="00976E06" w:rsidRPr="00A10451">
        <w:rPr>
          <w:rFonts w:cs="David" w:hint="cs"/>
          <w:color w:val="000000"/>
        </w:rPr>
        <w:t>health studies</w:t>
      </w:r>
      <w:r w:rsidR="00F97D93" w:rsidRPr="00A10451">
        <w:rPr>
          <w:rFonts w:cs="David" w:hint="cs"/>
          <w:color w:val="000000"/>
        </w:rPr>
        <w:t xml:space="preserve"> that</w:t>
      </w:r>
      <w:r w:rsidR="00CE7625" w:rsidRPr="00A10451">
        <w:rPr>
          <w:rFonts w:cs="David" w:hint="cs"/>
          <w:color w:val="000000"/>
        </w:rPr>
        <w:t xml:space="preserve"> try to</w:t>
      </w:r>
      <w:r w:rsidR="00CE7625" w:rsidRPr="00A10451">
        <w:rPr>
          <w:rFonts w:cs="David" w:hint="cs"/>
          <w:color w:val="000000" w:themeColor="text1"/>
        </w:rPr>
        <w:t xml:space="preserve"> assess</w:t>
      </w:r>
      <w:r w:rsidR="00CE7625" w:rsidRPr="00A10451">
        <w:rPr>
          <w:rFonts w:cs="David" w:hint="cs"/>
          <w:color w:val="000000"/>
        </w:rPr>
        <w:t xml:space="preserve"> past </w:t>
      </w:r>
      <w:r w:rsidR="00305360" w:rsidRPr="00A10451">
        <w:rPr>
          <w:rFonts w:cs="David" w:hint="cs"/>
          <w:color w:val="000000"/>
        </w:rPr>
        <w:t xml:space="preserve">and present </w:t>
      </w:r>
      <w:r w:rsidR="00CE7625" w:rsidRPr="00A10451">
        <w:rPr>
          <w:rFonts w:cs="David" w:hint="cs"/>
          <w:color w:val="000000"/>
        </w:rPr>
        <w:t>population exposure to air pollution and correlate the level of exposure to observed health effects</w:t>
      </w:r>
      <w:r w:rsidR="006E3A2E">
        <w:rPr>
          <w:rFonts w:cs="David"/>
          <w:color w:val="000000"/>
        </w:rPr>
        <w:t xml:space="preserve"> </w:t>
      </w:r>
      <w:r w:rsidR="006E3A2E">
        <w:rPr>
          <w:rFonts w:cs="David"/>
          <w:color w:val="000000"/>
        </w:rPr>
        <w:fldChar w:fldCharType="begin" w:fldLock="1"/>
      </w:r>
      <w:r w:rsidR="006E3A2E">
        <w:rPr>
          <w:rFonts w:cs="David"/>
          <w:color w:val="000000"/>
        </w:rPr>
        <w:instrText>ADDIN CSL_CITATION {"citationItems":[{"id":"ITEM-1","itemData":{"DOI":"10.1038/sj.jea.7500388","ISBN":"1053-4245 (Print)\\n1053-4245 (Linking)","ISSN":"10534245","PMID":"15292906","abstract":"The development of models to assess air pollution exposures within cities for assignment to subjects in health studies has been identified as a priority area for future research. This paper reviews models for assessing intraurban exposure under six classes, including: (i) proximity-based assessments, (ii) statistical interpolation, (iii) land use regression models, (iv) line dispersion models, (v) integrated emission-meteorological models, and (vi) hybrid models combining personal or household exposure monitoring with one of the preceding methods. We enrich this review of the modelling procedures and results with applied examples from Hamilton, Canada. In addition, we qualitatively evaluate the models based on key criteria important to health effects assessment research. Hybrid models appear well suited to overcoming the problem of achieving population representative samples while understanding the role of exposure variation at the individual level. Remote sensing and activity-space analysis will complement refinements in pre-existing methods, and with expected advances, the field of exposure assessment may help to reduce scientific uncertainties that now impede policy intervention aimed at protecting public health.","author":[{"dropping-particle":"","family":"Jerrett","given":"Michael","non-dropping-particle":"","parse-names":false,"suffix":""},{"dropping-particle":"","family":"Arain","given":"Altaf","non-dropping-particle":"","parse-names":false,"suffix":""},{"dropping-particle":"","family":"Kanaroglou","given":"Pavlos","non-dropping-particle":"","parse-names":false,"suffix":""},{"dropping-particle":"","family":"Beckerman","given":"Bernardo","non-dropping-particle":"","parse-names":false,"suffix":""},{"dropping-particle":"","family":"Potoglou","given":"Dimitri","non-dropping-particle":"","parse-names":false,"suffix":""},{"dropping-particle":"","family":"Sahsuvaroglu","given":"Talar","non-dropping-particle":"","parse-names":false,"suffix":""},{"dropping-particle":"","family":"Morrison","given":"Jason","non-dropping-particle":"","parse-names":false,"suffix":""},{"dropping-particle":"","family":"Giovis","given":"Chris","non-dropping-particle":"","parse-names":false,"suffix":""}],"container-title":"Journal of Exposure Analysis and Environmental Epidemiology","id":"ITEM-1","issue":"2","issued":{"date-parts":[["2005"]]},"page":"185-204","title":"A review and evaluation of intraurban air pollution exposure models","type":"article-journal","volume":"15"},"uris":["http://www.mendeley.com/documents/?uuid=1e839338-6766-4948-8a0d-9bf8501a537d"]}],"mendeley":{"formattedCitation":"[8]","plainTextFormattedCitation":"[8]","previouslyFormattedCitation":"[8]"},"properties":{"noteIndex":0},"schema":"https://github.com/citation-style-language/schema/raw/master/csl-citation.json"}</w:instrText>
      </w:r>
      <w:r w:rsidR="006E3A2E">
        <w:rPr>
          <w:rFonts w:cs="David"/>
          <w:color w:val="000000"/>
        </w:rPr>
        <w:fldChar w:fldCharType="separate"/>
      </w:r>
      <w:r w:rsidR="006E3A2E" w:rsidRPr="006E3A2E">
        <w:rPr>
          <w:rFonts w:cs="David"/>
          <w:noProof/>
          <w:color w:val="000000"/>
        </w:rPr>
        <w:t>[8]</w:t>
      </w:r>
      <w:r w:rsidR="006E3A2E">
        <w:rPr>
          <w:rFonts w:cs="David"/>
          <w:color w:val="000000"/>
        </w:rPr>
        <w:fldChar w:fldCharType="end"/>
      </w:r>
      <w:r w:rsidR="00CE7625" w:rsidRPr="00A10451">
        <w:rPr>
          <w:rFonts w:cs="David" w:hint="cs"/>
          <w:color w:val="000000"/>
        </w:rPr>
        <w:t xml:space="preserve">. </w:t>
      </w:r>
      <w:r w:rsidR="00F25C50" w:rsidRPr="00A10451">
        <w:rPr>
          <w:rFonts w:cs="David" w:hint="cs"/>
          <w:color w:val="000000"/>
        </w:rPr>
        <w:t xml:space="preserve">Regulatory authorities monitor air pollution to enforce plants that temporarily exceed their emission permit, reveal leaks or new </w:t>
      </w:r>
      <w:r w:rsidR="00F25C50" w:rsidRPr="00A10451">
        <w:rPr>
          <w:rFonts w:cs="David" w:hint="cs"/>
          <w:color w:val="000000"/>
        </w:rPr>
        <w:lastRenderedPageBreak/>
        <w:t>unknown sources.</w:t>
      </w:r>
      <w:r w:rsidR="006666A6" w:rsidRPr="00A10451">
        <w:rPr>
          <w:rFonts w:cs="David" w:hint="cs"/>
          <w:color w:val="000000"/>
        </w:rPr>
        <w:t xml:space="preserve"> </w:t>
      </w:r>
      <w:r w:rsidR="00C51A30" w:rsidRPr="00A10451">
        <w:rPr>
          <w:rFonts w:cs="David" w:hint="cs"/>
          <w:color w:val="000000"/>
        </w:rPr>
        <w:t>For all th</w:t>
      </w:r>
      <w:r w:rsidR="007E6891" w:rsidRPr="00A10451">
        <w:rPr>
          <w:rFonts w:cs="David" w:hint="cs"/>
          <w:color w:val="000000"/>
        </w:rPr>
        <w:t>e</w:t>
      </w:r>
      <w:r w:rsidR="00C51A30" w:rsidRPr="00A10451">
        <w:rPr>
          <w:rFonts w:cs="David" w:hint="cs"/>
          <w:color w:val="000000"/>
        </w:rPr>
        <w:t xml:space="preserve">se </w:t>
      </w:r>
      <w:r w:rsidR="0060517B" w:rsidRPr="00A10451">
        <w:rPr>
          <w:rFonts w:cs="David" w:hint="cs"/>
          <w:color w:val="000000"/>
        </w:rPr>
        <w:t>purposes</w:t>
      </w:r>
      <w:r w:rsidR="00C51A30" w:rsidRPr="00A10451">
        <w:rPr>
          <w:rFonts w:cs="David" w:hint="cs"/>
          <w:color w:val="000000"/>
        </w:rPr>
        <w:t>, the</w:t>
      </w:r>
      <w:r w:rsidR="00CE7625" w:rsidRPr="00A10451">
        <w:rPr>
          <w:rFonts w:cs="David" w:hint="cs"/>
          <w:color w:val="000000"/>
        </w:rPr>
        <w:t xml:space="preserve"> major challenge is in producing</w:t>
      </w:r>
      <w:r w:rsidR="00722FAC" w:rsidRPr="00A10451">
        <w:rPr>
          <w:rFonts w:cs="David" w:hint="cs"/>
          <w:color w:val="000000"/>
        </w:rPr>
        <w:t xml:space="preserve"> </w:t>
      </w:r>
      <w:r w:rsidR="00CE7625" w:rsidRPr="00A10451">
        <w:rPr>
          <w:rFonts w:cs="David" w:hint="cs"/>
          <w:color w:val="000000"/>
        </w:rPr>
        <w:t>accurate pollution concentration maps of high spatial and temporal resolution</w:t>
      </w:r>
      <w:r w:rsidR="00CF297A" w:rsidRPr="00A10451">
        <w:rPr>
          <w:rFonts w:cs="David" w:hint="cs"/>
          <w:color w:val="000000"/>
        </w:rPr>
        <w:t>.</w:t>
      </w:r>
      <w:r w:rsidR="003E13C7" w:rsidRPr="00A10451">
        <w:rPr>
          <w:rFonts w:cs="David" w:hint="cs"/>
          <w:color w:val="000000"/>
        </w:rPr>
        <w:t xml:space="preserve"> </w:t>
      </w:r>
      <w:r w:rsidR="00CC13B2" w:rsidRPr="00A10451">
        <w:rPr>
          <w:rFonts w:cs="David" w:hint="cs"/>
          <w:color w:val="000000"/>
        </w:rPr>
        <w:t>In</w:t>
      </w:r>
      <w:r w:rsidR="00722FAC" w:rsidRPr="00A10451">
        <w:rPr>
          <w:rFonts w:cs="David" w:hint="cs"/>
          <w:color w:val="000000"/>
        </w:rPr>
        <w:t xml:space="preserve"> e</w:t>
      </w:r>
      <w:r w:rsidR="003E13C7" w:rsidRPr="00A10451">
        <w:rPr>
          <w:rFonts w:cs="David" w:hint="cs"/>
          <w:color w:val="000000"/>
        </w:rPr>
        <w:t>pidemiological studies</w:t>
      </w:r>
      <w:r w:rsidR="00194BE3" w:rsidRPr="00A10451">
        <w:rPr>
          <w:rFonts w:cs="David" w:hint="cs"/>
          <w:color w:val="000000"/>
        </w:rPr>
        <w:t xml:space="preserve"> for example</w:t>
      </w:r>
      <w:r w:rsidR="00722FAC" w:rsidRPr="00A10451">
        <w:rPr>
          <w:rFonts w:cs="David" w:hint="cs"/>
          <w:color w:val="000000"/>
        </w:rPr>
        <w:t>,</w:t>
      </w:r>
      <w:r w:rsidR="003E13C7" w:rsidRPr="00A10451">
        <w:rPr>
          <w:rFonts w:cs="David" w:hint="cs"/>
          <w:color w:val="000000"/>
        </w:rPr>
        <w:t xml:space="preserve"> </w:t>
      </w:r>
      <w:r w:rsidR="00285585" w:rsidRPr="00A10451">
        <w:rPr>
          <w:rFonts w:cs="David" w:hint="cs"/>
          <w:color w:val="000000"/>
        </w:rPr>
        <w:t>it</w:t>
      </w:r>
      <w:r w:rsidR="00CE7625" w:rsidRPr="00A10451">
        <w:rPr>
          <w:rFonts w:cs="David" w:hint="cs"/>
          <w:color w:val="000000"/>
        </w:rPr>
        <w:t xml:space="preserve"> can enable finding correlations at a personal level (e.g. estimating concentrations in the exact place of residence of a subject</w:t>
      </w:r>
      <w:r w:rsidR="0095687C" w:rsidRPr="00A10451">
        <w:rPr>
          <w:rFonts w:cs="David" w:hint="cs"/>
          <w:color w:val="000000"/>
        </w:rPr>
        <w:t>) or</w:t>
      </w:r>
      <w:r w:rsidR="00FA0030" w:rsidRPr="00A10451">
        <w:rPr>
          <w:rFonts w:cs="David" w:hint="cs"/>
          <w:color w:val="000000"/>
        </w:rPr>
        <w:t xml:space="preserve"> help </w:t>
      </w:r>
      <w:r w:rsidR="006B2085" w:rsidRPr="00A10451">
        <w:rPr>
          <w:rFonts w:cs="David" w:hint="cs"/>
          <w:color w:val="000000"/>
        </w:rPr>
        <w:t xml:space="preserve">in </w:t>
      </w:r>
      <w:r w:rsidR="00FA0030" w:rsidRPr="00A10451">
        <w:rPr>
          <w:rFonts w:cs="David" w:hint="cs"/>
          <w:color w:val="000000"/>
        </w:rPr>
        <w:t xml:space="preserve">finding </w:t>
      </w:r>
      <w:r w:rsidR="00291E11" w:rsidRPr="00A10451">
        <w:rPr>
          <w:rFonts w:cs="David" w:hint="cs"/>
          <w:color w:val="000000"/>
        </w:rPr>
        <w:t>health impacts triggered by short-term exceedances of pollution concentrations</w:t>
      </w:r>
      <w:r w:rsidR="006B2085" w:rsidRPr="00A10451">
        <w:rPr>
          <w:rFonts w:cs="David" w:hint="cs"/>
          <w:color w:val="000000"/>
        </w:rPr>
        <w:t>.</w:t>
      </w:r>
    </w:p>
    <w:p w14:paraId="76260641" w14:textId="41B2A48F" w:rsidR="00944AE3" w:rsidRDefault="00190845" w:rsidP="00944AE3">
      <w:pPr>
        <w:ind w:right="-2" w:firstLine="720"/>
        <w:rPr>
          <w:rFonts w:cs="David"/>
          <w:color w:val="000000"/>
          <w:rtl/>
        </w:rPr>
      </w:pPr>
      <w:bookmarkStart w:id="39" w:name="OLE_LINK120"/>
      <w:bookmarkStart w:id="40" w:name="OLE_LINK121"/>
      <w:bookmarkEnd w:id="37"/>
      <w:bookmarkEnd w:id="38"/>
      <w:r w:rsidRPr="00A10451">
        <w:rPr>
          <w:rFonts w:cs="David" w:hint="cs"/>
          <w:color w:val="000000"/>
        </w:rPr>
        <w:t>A</w:t>
      </w:r>
      <w:r w:rsidR="00CE7625" w:rsidRPr="00A10451">
        <w:rPr>
          <w:rFonts w:cs="David" w:hint="cs"/>
          <w:color w:val="000000"/>
        </w:rPr>
        <w:t xml:space="preserve">mbient </w:t>
      </w:r>
      <w:r w:rsidR="00B72D7D" w:rsidRPr="00A10451">
        <w:rPr>
          <w:rFonts w:cs="David" w:hint="cs"/>
          <w:color w:val="000000"/>
        </w:rPr>
        <w:t xml:space="preserve">air </w:t>
      </w:r>
      <w:r w:rsidR="00CE7625" w:rsidRPr="00A10451">
        <w:rPr>
          <w:rFonts w:cs="David" w:hint="cs"/>
          <w:color w:val="000000"/>
        </w:rPr>
        <w:t xml:space="preserve">pollution concentrations </w:t>
      </w:r>
      <w:r w:rsidR="0024786D" w:rsidRPr="00A10451">
        <w:rPr>
          <w:rFonts w:cs="David" w:hint="cs"/>
          <w:color w:val="000000"/>
        </w:rPr>
        <w:t xml:space="preserve">are </w:t>
      </w:r>
      <w:r w:rsidR="00CE7625" w:rsidRPr="00A10451">
        <w:rPr>
          <w:rFonts w:cs="David" w:hint="cs"/>
          <w:color w:val="000000"/>
        </w:rPr>
        <w:t>usually obtained by two</w:t>
      </w:r>
      <w:r w:rsidR="00DC21D0" w:rsidRPr="00A10451">
        <w:rPr>
          <w:rFonts w:cs="David" w:hint="cs"/>
          <w:color w:val="000000"/>
        </w:rPr>
        <w:t xml:space="preserve"> </w:t>
      </w:r>
      <w:r w:rsidR="00CE7625" w:rsidRPr="00A10451">
        <w:rPr>
          <w:rFonts w:cs="David" w:hint="cs"/>
          <w:color w:val="000000"/>
        </w:rPr>
        <w:t>methods</w:t>
      </w:r>
      <w:r w:rsidR="009D321E" w:rsidRPr="00A10451">
        <w:rPr>
          <w:rFonts w:cs="David" w:hint="cs"/>
          <w:color w:val="000000"/>
        </w:rPr>
        <w:t xml:space="preserve">: </w:t>
      </w:r>
      <w:proofErr w:type="spellStart"/>
      <w:r w:rsidR="00CE7625" w:rsidRPr="00A10451">
        <w:rPr>
          <w:rFonts w:cs="David" w:hint="cs"/>
          <w:color w:val="000000"/>
        </w:rPr>
        <w:t>i</w:t>
      </w:r>
      <w:proofErr w:type="spellEnd"/>
      <w:r w:rsidR="00CE7625" w:rsidRPr="00A10451">
        <w:rPr>
          <w:rFonts w:cs="David" w:hint="cs"/>
          <w:color w:val="000000"/>
        </w:rPr>
        <w:t>) routine measurements reported by standard air quality monitoring (AQM) stations</w:t>
      </w:r>
      <w:r w:rsidR="00747A7E">
        <w:rPr>
          <w:rFonts w:cs="David"/>
          <w:color w:val="000000"/>
        </w:rPr>
        <w:t xml:space="preserve"> </w:t>
      </w:r>
      <w:r w:rsidR="004F52C0">
        <w:rPr>
          <w:rFonts w:cs="David"/>
          <w:color w:val="000000"/>
        </w:rPr>
        <w:fldChar w:fldCharType="begin" w:fldLock="1"/>
      </w:r>
      <w:r w:rsidR="006E3A2E">
        <w:rPr>
          <w:rFonts w:cs="David"/>
          <w:color w:val="000000"/>
        </w:rPr>
        <w:instrText>ADDIN CSL_CITATION {"citationItems":[{"id":"ITEM-1","itemData":{"DOI":"10.1016/j.envpol.2017.09.042","ISSN":"18736424","abstract":"Low-cost air quality sensors offer high-resolution spatiotemporal measurements that can be used for air resources management and exposure estimation. Yet, such sensors require frequent calibration to provide reliable data, since even after a laboratory calibration they might not report correct values when they are deployed in the field, due to interference with other pollutants, as a result of sensitivity to environmental conditions and due to sensor aging and drift. Field calibration has been suggested as a means for overcoming these limitations, with the common strategy involving periodical collocations of the sensors at an air quality monitoring station. However, the cost and complexity involved in relocating numerous sensor nodes back and forth, and the loss of data during the repeated calibration periods make this strategy inefficient. This work examines an alternative approach, a node-to-node (N2N) calibration, where only one sensor in each chain is directly calibrated against the reference measurements and the rest of the sensors are calibrated sequentially one against the other while they are deployed and collocated in pairs. The calibration can be performed multiple times as a routine procedure. This procedure minimizes the total number of sensor relocations, and enables calibration while simultaneously collecting data at the deployment sites. We studied N2N chain calibration and the propagation of the calibration error analytically, computationally and experimentally. The in-situ N2N calibration is shown to be generic and applicable for different pollutants, sensing technologies, sensor platforms, chain lengths, and sensor order within the chain. In particular, we show that chain calibration of three nodes, each calibrated for a week, propagate calibration errors that are similar to those found in direct field calibration. Hence, N2N calibration is shown to be suitable for calibration of distributed sensor networks. Node-to-node calibration is proposed as a general method for field calibration of wireless distributed air-quality sensor networks.","author":[{"dropping-particle":"","family":"Kizel","given":"Fadi","non-dropping-particle":"","parse-names":false,"suffix":""},{"dropping-particle":"","family":"Etzion","given":"Yael","non-dropping-particle":"","parse-names":false,"suffix":""},{"dropping-particle":"","family":"Shafran-Nathan","given":"Rakefet","non-dropping-particle":"","parse-names":false,"suffix":""},{"dropping-particle":"","family":"Levy","given":"Ilan","non-dropping-particle":"","parse-names":false,"suffix":""},{"dropping-particle":"","family":"Fishbain","given":"Barak","non-dropping-particle":"","parse-names":false,"suffix":""},{"dropping-particle":"","family":"Bartonova","given":"Alena","non-dropping-particle":"","parse-names":false,"suffix":""},{"dropping-particle":"","family":"Broday","given":"David M.","non-dropping-particle":"","parse-names":false,"suffix":""}],"container-title":"Environmental Pollution","id":"ITEM-1","issued":{"date-parts":[["2018"]]},"page":"900-909","publisher":"Elsevier Ltd","title":"Node-to-node field calibration of wireless distributed air pollution sensor network","type":"article-journal","volume":"233"},"uris":["http://www.mendeley.com/documents/?uuid=490ed402-8de0-41bf-ae38-21b04c477836"]}],"mendeley":{"formattedCitation":"[9]","plainTextFormattedCitation":"[9]","previouslyFormattedCitation":"[9]"},"properties":{"noteIndex":0},"schema":"https://github.com/citation-style-language/schema/raw/master/csl-citation.json"}</w:instrText>
      </w:r>
      <w:r w:rsidR="004F52C0">
        <w:rPr>
          <w:rFonts w:cs="David"/>
          <w:color w:val="000000"/>
        </w:rPr>
        <w:fldChar w:fldCharType="separate"/>
      </w:r>
      <w:r w:rsidR="006E3A2E" w:rsidRPr="006E3A2E">
        <w:rPr>
          <w:rFonts w:cs="David"/>
          <w:noProof/>
          <w:color w:val="000000"/>
        </w:rPr>
        <w:t>[9]</w:t>
      </w:r>
      <w:r w:rsidR="004F52C0">
        <w:rPr>
          <w:rFonts w:cs="David"/>
          <w:color w:val="000000"/>
        </w:rPr>
        <w:fldChar w:fldCharType="end"/>
      </w:r>
      <w:r w:rsidR="00174E99">
        <w:rPr>
          <w:rFonts w:cs="David"/>
          <w:color w:val="000000"/>
        </w:rPr>
        <w:t xml:space="preserve"> and</w:t>
      </w:r>
      <w:r w:rsidR="00CE7625" w:rsidRPr="00A10451">
        <w:rPr>
          <w:rFonts w:cs="David" w:hint="cs"/>
          <w:color w:val="000000"/>
        </w:rPr>
        <w:t xml:space="preserve"> ii) short-term measurement campaigns which usually utilize large number of sensors</w:t>
      </w:r>
      <w:r w:rsidR="00747A7E">
        <w:rPr>
          <w:rFonts w:cs="David"/>
          <w:color w:val="000000"/>
        </w:rPr>
        <w:t xml:space="preserve"> </w:t>
      </w:r>
      <w:r w:rsidR="002F5CFC">
        <w:rPr>
          <w:rFonts w:cs="David"/>
          <w:color w:val="000000"/>
        </w:rPr>
        <w:fldChar w:fldCharType="begin" w:fldLock="1"/>
      </w:r>
      <w:r w:rsidR="00BD6B00">
        <w:rPr>
          <w:rFonts w:cs="David"/>
          <w:color w:val="000000"/>
        </w:rPr>
        <w:instrText>ADDIN CSL_CITATION {"citationItems":[{"id":"ITEM-1","itemData":{"DOI":"10.1016/j.scitotenv.2015.06.066","ISBN":"0048-9697","ISSN":"18791026","PMID":"26150302","abstract":"Air pollution has a proven impact on public health. Currently, pollutant levels are obtained by high-priced, sizeable, stationary Air Quality Monitoring (AQM) stations. Recent developments in sensory and communication technologies have made relatively low-cost, micro-sensing units (MSUs) feasible. Their lower power consumption and small size enable mobile sensing, deploying single or multiple units simultaneously. Recent studies have reported on measurements acquired by mobile MSUs, mounted on cars, bicycles and pedestrians. While these modes of transportation inherently present different velocity and acceleration regimes, the effect of the sensors' varying movement characteristics have not been previously accounted for. This research assesses the impact of sensor's motion on its functionality through laboratory measurements and a field campaign. The laboratory setup consists of a wind tunnel to assess the effect of air flow on the measurements of nitrogen dioxide and ozone at different velocities in a controlled environment, while the field campaign is based on three cars mounted with MSUs, measuring pollutants and environmental variables at different traveling speeds. In both experimental designs we can regard the MSUs as a moving object in the environment, i.e. having a distinct ego-motion. The results show that MSU's behavior is highly affected by variation in speed and sensor placement with respect to direction of movement, mainly due to the physical properties of installed sensors. This strongly suggests that any future design of MSU must account for the speed effect from the design stage all the way through deployment and results analysis. This is the first report examining the influence of airflow variations on MSU's ability to accurately measure pollutant levels.","author":[{"dropping-particle":"","family":"Lerner","given":"Uri","non-dropping-particle":"","parse-names":false,"suffix":""},{"dropping-particle":"","family":"Yacobi","given":"Tamar","non-dropping-particle":"","parse-names":false,"suffix":""},{"dropping-particle":"","family":"Levy","given":"Ilan","non-dropping-particle":"","parse-names":false,"suffix":""},{"dropping-particle":"","family":"Moltchanov","given":"Sharon A.","non-dropping-particle":"","parse-names":false,"suffix":""},{"dropping-particle":"","family":"Cole-Hunter","given":"Tom","non-dropping-particle":"","parse-names":false,"suffix":""},{"dropping-particle":"","family":"Fishbain","given":"Barak","non-dropping-particle":"","parse-names":false,"suffix":""}],"container-title":"Science of the Total Environment","id":"ITEM-1","issued":{"date-parts":[["2015"]]},"page":"8-16","publisher":"Elsevier B.V.","title":"The effect of ego-motion on environmental monitoring","type":"article-journal","volume":"533"},"uris":["http://www.mendeley.com/documents/?uuid=26d84260-a726-4860-9082-8e8fffe3bc6e"]},{"id":"ITEM-2","itemData":{"DOI":"10.1016/j.scitotenv.2014.09.059","ISBN":"1879-1026 (Electronic)\\r0048-9697 (Linking)","ISSN":"18791026","PMID":"25300018","abstract":"Accurate evaluation of air pollution on human-wellbeing requires high-resolution measurements. Standard air quality monitoring stations provide accurate pollution levels but due to their sparse distribution they cannot capture the highly resolved spatial variations within cities. Similarly, dedicated field campaigns can use tens of measurement devices and obtain highly dense spatial coverage but normally deployment has been limited to short periods of no more than few weeks. Nowadays, advances in communication and sensory technologies enable the deployment of dense grids of wireless distributed air monitoring nodes, yet their sensor ability to capture the spatiotemporal pollutant variability at the sub-neighborhood scale has never been thoroughly tested. This study reports ambient measurements of gaseous air pollutants by a network of six wireless multi-sensor miniature nodes that have been deployed in three urban sites, about 150. m apart. We demonstrate the network's capability to capture spatiotemporal concentration variations at an exceptional fine resolution but highlight the need for a frequent in-situ calibration to maintain the consistency of some sensors. Accordingly, a procedure for a field calibration is proposed and shown to improve the system's performance. Overall, our results support the compatibility of wireless distributed sensor networks for measuring urban air pollution at a sub-neighborhood spatial resolution, which suits the requirement for highly spatiotemporal resolved measurements at the breathing-height when assessing exposure to urban air pollution.","author":[{"dropping-particle":"","family":"Moltchanov","given":"Sharon","non-dropping-particle":"","parse-names":false,"suffix":""},{"dropping-particle":"","family":"Levy","given":"Ilan","non-dropping-particle":"","parse-names":false,"suffix":""},{"dropping-particle":"","family":"Etzion","given":"Yael","non-dropping-particle":"","parse-names":false,"suffix":""},{"dropping-particle":"","family":"Lerner","given":"Uri","non-dropping-particle":"","parse-names":false,"suffix":""},{"dropping-particle":"","family":"Broday","given":"David M.","non-dropping-particle":"","parse-names":false,"suffix":""},{"dropping-particle":"","family":"Fishbain","given":"Barak","non-dropping-particle":"","parse-names":false,"suffix":""}],"container-title":"Science of the Total Environment","id":"ITEM-2","issued":{"date-parts":[["2015"]]},"page":"537-547","publisher":"Elsevier B.V.","title":"On the feasibility of measuring urban air pollution by wireless distributed sensor networks","type":"article-journal","volume":"502"},"uris":["http://www.mendeley.com/documents/?uuid=58de12c9-8731-42fc-b429-c10984e8f025"]},{"id":"ITEM-3","itemData":{"DOI":"10.1109/DCOSS.2015.32","ISBN":"978-1-4799-8856-3","author":[{"dropping-particle":"","family":"Marjovi","given":"Ali","non-dropping-particle":"","parse-names":false,"suffix":""},{"dropping-particle":"","family":"Arfire","given":"Adrian","non-dropping-particle":"","parse-names":false,"suffix":""},{"dropping-particle":"","family":"Martinoli","given":"Alcherio","non-dropping-particle":"","parse-names":false,"suffix":""}],"container-title":"2015 International Conference on Distributed Computing in Sensor Systems","id":"ITEM-3","issued":{"date-parts":[["2015"]]},"page":"11-20","title":"High Resolution Air Pollution Maps in Urban Environments Using Mobile Sensor Networks","type":"article-journal"},"uris":["http://www.mendeley.com/documents/?uuid=02c98642-1ad8-41b1-924e-db8e59113466"]}],"mendeley":{"formattedCitation":"[10]–[12]","plainTextFormattedCitation":"[10]–[12]","previouslyFormattedCitation":"[10]–[12]"},"properties":{"noteIndex":0},"schema":"https://github.com/citation-style-language/schema/raw/master/csl-citation.json"}</w:instrText>
      </w:r>
      <w:r w:rsidR="002F5CFC">
        <w:rPr>
          <w:rFonts w:cs="David"/>
          <w:color w:val="000000"/>
        </w:rPr>
        <w:fldChar w:fldCharType="separate"/>
      </w:r>
      <w:r w:rsidR="006E3A2E" w:rsidRPr="006E3A2E">
        <w:rPr>
          <w:rFonts w:cs="David"/>
          <w:noProof/>
          <w:color w:val="000000"/>
        </w:rPr>
        <w:t>[10]–[12]</w:t>
      </w:r>
      <w:r w:rsidR="002F5CFC">
        <w:rPr>
          <w:rFonts w:cs="David"/>
          <w:color w:val="000000"/>
        </w:rPr>
        <w:fldChar w:fldCharType="end"/>
      </w:r>
      <w:r w:rsidR="00CE7625" w:rsidRPr="00A10451">
        <w:rPr>
          <w:rFonts w:cs="David" w:hint="cs"/>
          <w:color w:val="000000"/>
        </w:rPr>
        <w:t xml:space="preserve">. </w:t>
      </w:r>
      <w:r w:rsidR="00F81ADD" w:rsidRPr="00A10451">
        <w:rPr>
          <w:rFonts w:cs="David" w:hint="cs"/>
          <w:color w:val="000000"/>
        </w:rPr>
        <w:t>Data obtained</w:t>
      </w:r>
      <w:r w:rsidR="00CE7625" w:rsidRPr="00A10451">
        <w:rPr>
          <w:rFonts w:cs="David" w:hint="cs"/>
          <w:color w:val="000000"/>
        </w:rPr>
        <w:t xml:space="preserve"> </w:t>
      </w:r>
      <w:r w:rsidR="00F81ADD" w:rsidRPr="00A10451">
        <w:rPr>
          <w:rFonts w:cs="David" w:hint="cs"/>
          <w:color w:val="000000"/>
        </w:rPr>
        <w:t>by</w:t>
      </w:r>
      <w:r w:rsidR="00CE7625" w:rsidRPr="00A10451">
        <w:rPr>
          <w:rFonts w:cs="David" w:hint="cs"/>
          <w:color w:val="000000"/>
        </w:rPr>
        <w:t xml:space="preserve"> the first method are considered very accurate, since AQM stations are equipped with pollutant-designated measuring devices</w:t>
      </w:r>
      <w:r w:rsidR="00F81ADD" w:rsidRPr="00A10451">
        <w:rPr>
          <w:rFonts w:cs="David" w:hint="cs"/>
          <w:color w:val="000000"/>
        </w:rPr>
        <w:t xml:space="preserve"> of high quality</w:t>
      </w:r>
      <w:r w:rsidR="00CE7625" w:rsidRPr="00A10451">
        <w:rPr>
          <w:rFonts w:cs="David" w:hint="cs"/>
          <w:color w:val="000000"/>
        </w:rPr>
        <w:t>, that are maintained and calibrated on a</w:t>
      </w:r>
      <w:r w:rsidR="0078795F">
        <w:rPr>
          <w:rFonts w:cs="David"/>
          <w:color w:val="000000"/>
        </w:rPr>
        <w:t>n</w:t>
      </w:r>
      <w:r w:rsidR="00CE7625" w:rsidRPr="00A10451">
        <w:rPr>
          <w:rFonts w:cs="David" w:hint="cs"/>
          <w:color w:val="000000"/>
        </w:rPr>
        <w:t xml:space="preserve"> </w:t>
      </w:r>
      <w:r w:rsidR="0078795F">
        <w:rPr>
          <w:rFonts w:cs="David"/>
          <w:color w:val="000000"/>
        </w:rPr>
        <w:t>ordinary</w:t>
      </w:r>
      <w:r w:rsidR="00CE7625" w:rsidRPr="00A10451">
        <w:rPr>
          <w:rFonts w:cs="David" w:hint="cs"/>
          <w:color w:val="000000"/>
        </w:rPr>
        <w:t xml:space="preserve"> basis by regulatory authorities. However, these tend to suffer from a few apparent flaws</w:t>
      </w:r>
      <w:r w:rsidR="0095687C" w:rsidRPr="00A10451">
        <w:rPr>
          <w:rFonts w:cs="David" w:hint="cs"/>
          <w:color w:val="000000"/>
        </w:rPr>
        <w:t>:</w:t>
      </w:r>
      <w:r w:rsidR="00CE7625" w:rsidRPr="00A10451">
        <w:rPr>
          <w:rFonts w:cs="David" w:hint="cs"/>
          <w:color w:val="000000"/>
        </w:rPr>
        <w:t xml:space="preserve"> </w:t>
      </w:r>
      <w:proofErr w:type="spellStart"/>
      <w:r w:rsidR="00CE7625" w:rsidRPr="00A10451">
        <w:rPr>
          <w:rFonts w:cs="David" w:hint="cs"/>
          <w:color w:val="000000"/>
        </w:rPr>
        <w:t>i</w:t>
      </w:r>
      <w:proofErr w:type="spellEnd"/>
      <w:r w:rsidR="00CE7625" w:rsidRPr="00A10451">
        <w:rPr>
          <w:rFonts w:cs="David" w:hint="cs"/>
          <w:color w:val="000000"/>
        </w:rPr>
        <w:t xml:space="preserve">) their </w:t>
      </w:r>
      <w:r w:rsidR="00D67D8C">
        <w:rPr>
          <w:rFonts w:cs="David"/>
          <w:color w:val="000000"/>
        </w:rPr>
        <w:t>deployment</w:t>
      </w:r>
      <w:r w:rsidR="00D67D8C" w:rsidRPr="00A10451">
        <w:rPr>
          <w:rFonts w:cs="David" w:hint="cs"/>
          <w:color w:val="000000"/>
        </w:rPr>
        <w:t xml:space="preserve"> </w:t>
      </w:r>
      <w:r w:rsidR="00CE7625" w:rsidRPr="00A10451">
        <w:rPr>
          <w:rFonts w:cs="David" w:hint="cs"/>
          <w:color w:val="000000"/>
        </w:rPr>
        <w:t>is usually sparse, and cannot represent well the spatial and temporal variability of a typical pollutant</w:t>
      </w:r>
      <w:r w:rsidR="00174E99">
        <w:rPr>
          <w:rFonts w:cs="David"/>
          <w:color w:val="000000"/>
        </w:rPr>
        <w:t>;</w:t>
      </w:r>
      <w:r w:rsidR="00CE7625" w:rsidRPr="00A10451">
        <w:rPr>
          <w:rFonts w:cs="David" w:hint="cs"/>
          <w:color w:val="000000"/>
        </w:rPr>
        <w:t xml:space="preserve"> ii) samples of air are taken a few meters above street level and hence cannot represent well the extent of exposure of a passerby, </w:t>
      </w:r>
      <w:r w:rsidR="0027328E" w:rsidRPr="00A10451">
        <w:rPr>
          <w:rFonts w:cs="David" w:hint="cs"/>
          <w:color w:val="000000"/>
        </w:rPr>
        <w:t xml:space="preserve">if required, </w:t>
      </w:r>
      <w:r w:rsidR="00CE7625" w:rsidRPr="00A10451">
        <w:rPr>
          <w:rFonts w:cs="David" w:hint="cs"/>
          <w:color w:val="000000"/>
        </w:rPr>
        <w:t>and iii) they are costly to maintain. Short-term measurement campaigns on the other hand can provide higher spatial resolution of the desired region of research, but for a limited time only</w:t>
      </w:r>
      <w:r w:rsidR="00801788">
        <w:rPr>
          <w:rFonts w:cs="David"/>
          <w:color w:val="000000"/>
        </w:rPr>
        <w:t>. S</w:t>
      </w:r>
      <w:r w:rsidR="00747A7E">
        <w:rPr>
          <w:rFonts w:cs="David"/>
          <w:color w:val="000000"/>
        </w:rPr>
        <w:t xml:space="preserve">easonality or any phenomenon </w:t>
      </w:r>
      <w:r w:rsidR="00A05FF3">
        <w:rPr>
          <w:rFonts w:cs="David"/>
          <w:color w:val="000000"/>
        </w:rPr>
        <w:t>having</w:t>
      </w:r>
      <w:r w:rsidR="00747A7E">
        <w:rPr>
          <w:rFonts w:cs="David"/>
          <w:color w:val="000000"/>
        </w:rPr>
        <w:t xml:space="preserve"> longer</w:t>
      </w:r>
      <w:r w:rsidR="00A05FF3">
        <w:rPr>
          <w:rFonts w:cs="David"/>
          <w:color w:val="000000"/>
        </w:rPr>
        <w:t xml:space="preserve"> </w:t>
      </w:r>
      <w:r w:rsidR="00747A7E">
        <w:rPr>
          <w:rFonts w:cs="David"/>
          <w:color w:val="000000"/>
        </w:rPr>
        <w:t>cycles than the time of the campaign</w:t>
      </w:r>
      <w:r w:rsidR="00176882">
        <w:rPr>
          <w:rFonts w:cs="David"/>
          <w:color w:val="000000"/>
        </w:rPr>
        <w:t>,</w:t>
      </w:r>
      <w:r w:rsidR="00801788">
        <w:rPr>
          <w:rFonts w:cs="David"/>
          <w:color w:val="000000"/>
        </w:rPr>
        <w:t xml:space="preserve"> will not be accounted for</w:t>
      </w:r>
      <w:r w:rsidR="002B18C1">
        <w:rPr>
          <w:rFonts w:cs="David"/>
          <w:color w:val="000000"/>
        </w:rPr>
        <w:t xml:space="preserve"> when using the </w:t>
      </w:r>
      <w:r w:rsidR="00A65787">
        <w:rPr>
          <w:rFonts w:cs="David"/>
          <w:color w:val="000000"/>
        </w:rPr>
        <w:t>measured data</w:t>
      </w:r>
      <w:r w:rsidR="00801788">
        <w:rPr>
          <w:rFonts w:cs="David"/>
          <w:color w:val="000000"/>
        </w:rPr>
        <w:t>.</w:t>
      </w:r>
      <w:r w:rsidR="00747A7E">
        <w:rPr>
          <w:rFonts w:cs="David"/>
          <w:color w:val="000000"/>
        </w:rPr>
        <w:t xml:space="preserve"> </w:t>
      </w:r>
    </w:p>
    <w:p w14:paraId="38222235" w14:textId="09EF9A51" w:rsidR="000067F7" w:rsidRPr="00A10451" w:rsidRDefault="000067F7" w:rsidP="00944AE3">
      <w:pPr>
        <w:ind w:right="-2" w:firstLine="720"/>
        <w:rPr>
          <w:rFonts w:cs="David"/>
          <w:color w:val="000000"/>
        </w:rPr>
      </w:pPr>
      <w:r w:rsidRPr="00A10451">
        <w:rPr>
          <w:rFonts w:cs="David" w:hint="cs"/>
          <w:color w:val="000000"/>
        </w:rPr>
        <w:t>An alternative or complementary solution is to use Wireless Distributed Environmental Sensor Network (WDESN), usually comprised of portable and relatively low-cost Micro Sensing Units (MSUs), that can measure, process and transmit data to some base station. Operational costs of WDESNs are much lower than of AQM stations</w:t>
      </w:r>
      <w:r>
        <w:rPr>
          <w:rFonts w:cs="David"/>
          <w:color w:val="000000"/>
        </w:rPr>
        <w:t xml:space="preserve"> and they can be deployed in various sites, in large numbers and with far less operational requirements</w:t>
      </w:r>
      <w:r w:rsidRPr="00A10451">
        <w:rPr>
          <w:rFonts w:cs="David" w:hint="cs"/>
          <w:color w:val="000000"/>
        </w:rPr>
        <w:t xml:space="preserve">. </w:t>
      </w:r>
      <w:r w:rsidRPr="00A10451">
        <w:rPr>
          <w:rFonts w:cs="David" w:hint="cs"/>
        </w:rPr>
        <w:t>These properties enable covering larger area</w:t>
      </w:r>
      <w:r w:rsidR="007B0CB2">
        <w:rPr>
          <w:rFonts w:cs="David"/>
        </w:rPr>
        <w:t>s</w:t>
      </w:r>
      <w:r w:rsidRPr="00A10451">
        <w:rPr>
          <w:rFonts w:cs="David" w:hint="cs"/>
        </w:rPr>
        <w:t xml:space="preserve"> and obtaining</w:t>
      </w:r>
      <w:r w:rsidRPr="00A10451">
        <w:rPr>
          <w:rFonts w:cs="David" w:hint="cs"/>
          <w:color w:val="000000"/>
        </w:rPr>
        <w:t xml:space="preserve"> finer spatial and temporal resolution of measurements than the standard methodology. Nevertheless, the reliability of MSUs’ measurements is still questionable. Recent laboratory and field evaluations of MSUs show that these units are less accurate than standard laboratory equipment or AQM stations. However, it </w:t>
      </w:r>
      <w:r w:rsidR="00327B0E">
        <w:rPr>
          <w:rFonts w:cs="David"/>
          <w:color w:val="000000"/>
        </w:rPr>
        <w:t xml:space="preserve">also </w:t>
      </w:r>
      <w:r w:rsidRPr="00A10451">
        <w:rPr>
          <w:rFonts w:cs="David" w:hint="cs"/>
          <w:color w:val="000000"/>
        </w:rPr>
        <w:t xml:space="preserve">has been shown that they are able to effectively capture the spatial and temporal variability of the pollution </w:t>
      </w:r>
      <w:r w:rsidRPr="00A10451">
        <w:rPr>
          <w:rFonts w:cs="David" w:hint="cs"/>
          <w:color w:val="000000"/>
        </w:rPr>
        <w:fldChar w:fldCharType="begin" w:fldLock="1"/>
      </w:r>
      <w:r>
        <w:rPr>
          <w:rFonts w:cs="David"/>
          <w:color w:val="000000"/>
        </w:rPr>
        <w:instrText>ADDIN CSL_CITATION {"citationItems":[{"id":"ITEM-1","itemData":{"DOI":"10.1016/j.atmosenv.2012.11.060","ISBN":"1352-2310","ISSN":"13522310","PMID":"368329026","abstract":"Measurements at appropriate spatial and temporal scales are essential for understanding and monitoring spatially heterogeneous environments with complex and highly variable emission sources, such as in urban areas. However, the costs and complexity of conventional air quality measurement methods means that measurement networks are generally extremely sparse. In this paper we show that miniature, low-cost electrochemical gas sensors, traditionally used for sensing at parts-per-million (ppm) mixing ratios can, when suitably configured and operated, be used for parts-per-billion (ppb) level studies for gases relevant to urban air quality. Sensor nodes, in this case consisting of multiple individual electrochemical sensors, can be low-cost and highly portable, thus allowing the deployment of scalable high-density air quality sensor networks at fine spatial and temporal scales, and in both static and mobile configurations.In this paper we provide evidence for the performance of electrochemical sensors at the parts-per-billion level, and then outline results obtained from deployments of networks of sensor nodes in both an autonomous, high-density, static network in the wider Cambridge (UK) area, and as mobile networks for quantification of personal exposure. Examples are presented of measurements obtained with both highly portable devices held by pedestrians and cyclists, and static devices attached to street furniture. The widely varying mixing ratios reported by this study confirm that the urban environment cannot be fully characterised using sparse, static networks, and that measurement networks with higher resolution (both spatially and temporally) are required to quantify air quality at the scales which are present in the urban environment. We conclude that the instruments described here, and the low-cost/high-density measurement philosophy which underpins it, have the potential to provide a far more complete assessment of the high-granularity air quality structure generally observed in the urban environment, and could ultimately be used for quantification of human exposure as well as for monitoring and legislative purposes. © 2012 Elsevier Ltd.","author":[{"dropping-particle":"","family":"Mead","given":"M. I.","non-dropping-particle":"","parse-names":false,"suffix":""},{"dropping-particle":"","family":"Popoola","given":"O. A.M.","non-dropping-particle":"","parse-names":false,"suffix":""},{"dropping-particle":"","family":"Stewart","given":"G. B.","non-dropping-particle":"","parse-names":false,"suffix":""},{"dropping-particle":"","family":"Landshoff","given":"P.","non-dropping-particle":"","parse-names":false,"suffix":""},{"dropping-particle":"","family":"Calleja","given":"M.","non-dropping-particle":"","parse-names":false,"suffix":""},{"dropping-particle":"","family":"Hayes","given":"M.","non-dropping-particle":"","parse-names":false,"suffix":""},{"dropping-particle":"","family":"Baldovi","given":"J. J.","non-dropping-particle":"","parse-names":false,"suffix":""},{"dropping-particle":"","family":"McLeod","given":"M. W.","non-dropping-particle":"","parse-names":false,"suffix":""},{"dropping-particle":"","family":"Hodgson","given":"T. F.","non-dropping-particle":"","parse-names":false,"suffix":""},{"dropping-particle":"","family":"Dicks","given":"J.","non-dropping-particle":"","parse-names":false,"suffix":""},{"dropping-particle":"","family":"Lewis","given":"A.","non-dropping-particle":"","parse-names":false,"suffix":""},{"dropping-particle":"","family":"Cohen","given":"J.","non-dropping-particle":"","parse-names":false,"suffix":""},{"dropping-particle":"","family":"Baron","given":"R.","non-dropping-particle":"","parse-names":false,"suffix":""},{"dropping-particle":"","family":"Saffell","given":"J. R.","non-dropping-particle":"","parse-names":false,"suffix":""},{"dropping-particle":"","family":"Jones","given":"R. L.","non-dropping-particle":"","parse-names":false,"suffix":""}],"container-title":"Atmospheric Environment","id":"ITEM-1","issued":{"date-parts":[["2013"]]},"page":"186-203","publisher":"Elsevier Ltd","title":"The use of electrochemical sensors for monitoring urban air quality in low-cost, high-density networks","type":"article-journal","volume":"70"},"uris":["http://www.mendeley.com/documents/?uuid=3fdef4d7-2058-4467-8450-3b451278e8b4"]},{"id":"ITEM-2","itemData":{"DOI":"10.1016/j.scitotenv.2014.09.059","ISBN":"1879-1026 (Electronic)\\r0048-9697 (Linking)","ISSN":"18791026","PMID":"25300018","abstract":"Accurate evaluation of air pollution on human-wellbeing requires high-resolution measurements. Standard air quality monitoring stations provide accurate pollution levels but due to their sparse distribution they cannot capture the highly resolved spatial variations within cities. Similarly, dedicated field campaigns can use tens of measurement devices and obtain highly dense spatial coverage but normally deployment has been limited to short periods of no more than few weeks. Nowadays, advances in communication and sensory technologies enable the deployment of dense grids of wireless distributed air monitoring nodes, yet their sensor ability to capture the spatiotemporal pollutant variability at the sub-neighborhood scale has never been thoroughly tested. This study reports ambient measurements of gaseous air pollutants by a network of six wireless multi-sensor miniature nodes that have been deployed in three urban sites, about 150. m apart. We demonstrate the network's capability to capture spatiotemporal concentration variations at an exceptional fine resolution but highlight the need for a frequent in-situ calibration to maintain the consistency of some sensors. Accordingly, a procedure for a field calibration is proposed and shown to improve the system's performance. Overall, our results support the compatibility of wireless distributed sensor networks for measuring urban air pollution at a sub-neighborhood spatial resolution, which suits the requirement for highly spatiotemporal resolved measurements at the breathing-height when assessing exposure to urban air pollution.","author":[{"dropping-particle":"","family":"Moltchanov","given":"Sharon","non-dropping-particle":"","parse-names":false,"suffix":""},{"dropping-particle":"","family":"Levy","given":"Ilan","non-dropping-particle":"","parse-names":false,"suffix":""},{"dropping-particle":"","family":"Etzion","given":"Yael","non-dropping-particle":"","parse-names":false,"suffix":""},{"dropping-particle":"","family":"Lerner","given":"Uri","non-dropping-particle":"","parse-names":false,"suffix":""},{"dropping-particle":"","family":"Broday","given":"David M.","non-dropping-particle":"","parse-names":false,"suffix":""},{"dropping-particle":"","family":"Fishbain","given":"Barak","non-dropping-particle":"","parse-names":false,"suffix":""}],"container-title":"Science of the Total Environment","id":"ITEM-2","issued":{"date-parts":[["2015"]]},"page":"537-547","publisher":"Elsevier B.V.","title":"On the feasibility of measuring urban air pollution by wireless distributed sensor networks","type":"article-journal","volume":"502"},"uris":["http://www.mendeley.com/documents/?uuid=58de12c9-8731-42fc-b429-c10984e8f025"]},{"id":"ITEM-3","itemData":{"DOI":"10.1016/j.scitotenv.2015.06.066","ISBN":"0048-9697","ISSN":"18791026","PMID":"26150302","abstract":"Air pollution has a proven impact on public health. Currently, pollutant levels are obtained by high-priced, sizeable, stationary Air Quality Monitoring (AQM) stations. Recent developments in sensory and communication technologies have made relatively low-cost, micro-sensing units (MSUs) feasible. Their lower power consumption and small size enable mobile sensing, deploying single or multiple units simultaneously. Recent studies have reported on measurements acquired by mobile MSUs, mounted on cars, bicycles and pedestrians. While these modes of transportation inherently present different velocity and acceleration regimes, the effect of the sensors' varying movement characteristics have not been previously accounted for. This research assesses the impact of sensor's motion on its functionality through laboratory measurements and a field campaign. The laboratory setup consists of a wind tunnel to assess the effect of air flow on the measurements of nitrogen dioxide and ozone at different velocities in a controlled environment, while the field campaign is based on three cars mounted with MSUs, measuring pollutants and environmental variables at different traveling speeds. In both experimental designs we can regard the MSUs as a moving object in the environment, i.e. having a distinct ego-motion. The results show that MSU's behavior is highly affected by variation in speed and sensor placement with respect to direction of movement, mainly due to the physical properties of installed sensors. This strongly suggests that any future design of MSU must account for the speed effect from the design stage all the way through deployment and results analysis. This is the first report examining the influence of airflow variations on MSU's ability to accurately measure pollutant levels.","author":[{"dropping-particle":"","family":"Lerner","given":"Uri","non-dropping-particle":"","parse-names":false,"suffix":""},{"dropping-particle":"","family":"Yacobi","given":"Tamar","non-dropping-particle":"","parse-names":false,"suffix":""},{"dropping-particle":"","family":"Levy","given":"Ilan","non-dropping-particle":"","parse-names":false,"suffix":""},{"dropping-particle":"","family":"Moltchanov","given":"Sharon A.","non-dropping-particle":"","parse-names":false,"suffix":""},{"dropping-particle":"","family":"Cole-Hunter","given":"Tom","non-dropping-particle":"","parse-names":false,"suffix":""},{"dropping-particle":"","family":"Fishbain","given":"Barak","non-dropping-particle":"","parse-names":false,"suffix":""}],"container-title":"Science of the Total Environment","id":"ITEM-3","issued":{"date-parts":[["2015"]]},"page":"8-16","publisher":"Elsevier B.V.","title":"The effect of ego-motion on environmental monitoring","type":"article-journal","volume":"533"},"uris":["http://www.mendeley.com/documents/?uuid=26d84260-a726-4860-9082-8e8fffe3bc6e"]},{"id":"ITEM-4","itemData":{"DOI":"10.5194/amt-7-3325-2014","ISSN":"18678548","abstract":"&lt;p&gt;&lt;strong&gt;Abstract.&lt;/strong&gt; Advances in embedded systems and low-cost gas sensors are enabling a new wave of low-cost air quality monitoring tools. Our team has been engaged in the development of low-cost, wearable, air quality monitors (M-Pods) using the Arduino platform. These M-Pods house two types of sensors – commercially available metal oxide semiconductor (MOx) sensors used to measure CO, O&lt;sub&gt;3&lt;/sub&gt;, NO&lt;sub&gt;2&lt;/sub&gt;, and total VOCs, and NDIR sensors used to measure CO&lt;sub&gt;2&lt;/sub&gt;. The MOx sensors are low in cost and show high sensitivity near ambient levels; however they display non-linear output signals and have cross-sensitivity effects. Thus, a quantification system was developed to convert the MOx sensor signals into concentrations. &lt;br&gt;&lt;br&gt; We conducted two types of validation studies – first, deployments at a regulatory monitoring station in Denver, Colorado, and second, a user study. In the two deployments (at the regulatory monitoring station), M-Pod concentrations were determined using collocation calibrations and laboratory calibration techniques. M-Pods were placed near regulatory monitors to derive calibration function coefficients using the regulatory monitors as the standard. The form of the calibration function was derived based on laboratory experiments. We discuss various techniques used to estimate measurement uncertainties. &lt;br&gt;&lt;br&gt; The deployments revealed that collocation calibrations provide more accurate concentration estimates than laboratory calibrations. During collocation calibrations, median standard errors ranged between 4.0–6.1 ppb for O&lt;sub&gt;3&lt;/sub&gt;, 6.4–8.4 ppb for NO&lt;sub&gt;2&lt;/sub&gt;, 0.28–0.44 ppm for CO, and 16.8 ppm for CO&lt;sub&gt;2&lt;/sub&gt;. Median signal to noise (S / N) ratios for the M-Pod sensors were higher than the regulatory instruments: for NO&lt;sub&gt;2&lt;/sub&gt;, 3.6 compared to 23.4; for O&lt;sub&gt;3&lt;/sub&gt;, 1.4 compared to 1.6; for CO, 1.1 compared to 10.0; and for CO&lt;sub&gt;2&lt;/sub&gt;, 42.2 compared to 300–500. By contrast, lab calibrations added bias and made it difficult to cover the necessary range of environmental conditions to obtain a good calibration. &lt;br&gt;&lt;br&gt; A separate user study was also conducted to assess uncertainty estimates and sensor variability. In this study, 9 M-Pods were calibrated via collocation multiple times over 4 weeks, and sensor drift was analyzed, with the result being a calibration function that included baseline drift. Three pairs of M-Pods were deployed, while users individually carried the othe…","author":[{"dropping-particle":"","family":"Piedrahita","given":"R.","non-dropping-particle":"","parse-names":false,"suffix":""},{"dropping-particle":"","family":"Xiang","given":"Y.","non-dropping-particle":"","parse-names":false,"suffix":""},{"dropping-particle":"","family":"Masson","given":"N.","non-dropping-particle":"","parse-names":false,"suffix":""},{"dropping-particle":"","family":"Ortega","given":"J.","non-dropping-particle":"","parse-names":false,"suffix":""},{"dropping-particle":"","family":"Collier","given":"A.","non-dropping-particle":"","parse-names":false,"suffix":""},{"dropping-particle":"","family":"Jiang","given":"Y.","non-dropping-particle":"","parse-names":false,"suffix":""},{"dropping-particle":"","family":"Li","given":"K.","non-dropping-particle":"","parse-names":false,"suffix":""},{"dropping-particle":"","family":"Dick","given":"R. P.","non-dropping-particle":"","parse-names":false,"suffix":""},{"dropping-particle":"","family":"Lv","given":"Q.","non-dropping-particle":"","parse-names":false,"suffix":""},{"dropping-particle":"","family":"Hannigan","given":"M.","non-dropping-particle":"","parse-names":false,"suffix":""},{"dropping-particle":"","family":"Shang","given":"L.","non-dropping-particle":"","parse-names":false,"suffix":""}],"container-title":"Atmospheric Measurement Techniques","id":"ITEM-4","issue":"10","issued":{"date-parts":[["2014"]]},"page":"3325-3336","title":"The next generation of low-cost personal air quality sensors for quantitative exposure monitoring","type":"article-journal","volume":"7"},"uris":["http://www.mendeley.com/documents/?uuid=eb556e9b-0872-4332-9992-f5178faad708"]},{"id":"ITEM-5","itemData":{"DOI":"10.1016/j.envint.2016.12.007","ISBN":"0160-4120","ISSN":"18736750","PMID":"28038970","abstract":"The emergence of low-cost, user-friendly and very compact air pollution platforms enable observations at high spatial resolution in near-real-time and provide new opportunities to simultaneously enhance existing monitoring systems, as well as engage citizens in active environmental monitoring. This provides a whole new set of capabilities in the assessment of human exposure to air pollution. However, the data generated by these platforms are often of questionable quality. We have conducted an exhaustive evaluation of 24 identical units of a commercial low-cost sensor platform against CEN (European Standardization Organization) reference analyzers, evaluating their measurement capability over time and a range of environmental conditions. Our results show that their performance varies spatially and temporally, as it depends on the atmospheric composition and the meteorological conditions. Our results show that the performance varies from unit to unit, which makes it necessary to examine the data quality of each node before its use. In general, guidance is lacking on how to test such sensor nodes and ensure adequate performance prior to marketing these platforms. We have implemented and tested diverse metrics in order to assess if the sensor can be employed for applications that require high accuracy (i.e., to meet the Data Quality Objectives defined in air quality legislation, epidemiological studies) or lower accuracy (i.e., to represent the pollution level on a coarse scale, for purposes such as awareness raising). Data quality is a pertinent concern, especially in citizen science applications, where citizens are collecting and interpreting the data. In general, while low-cost platforms present low accuracy for regulatory or health purposes they can provide relative and aggregated information about the observed air quality.","author":[{"dropping-particle":"","family":"Castell","given":"Nuria","non-dropping-particle":"","parse-names":false,"suffix":""},{"dropping-particle":"","family":"Dauge","given":"Franck R.","non-dropping-particle":"","parse-names":false,"suffix":""},{"dropping-particle":"","family":"Schneider","given":"Philipp","non-dropping-particle":"","parse-names":false,"suffix":""},{"dropping-particle":"","family":"Vogt","given":"Matthias","non-dropping-particle":"","parse-names":false,"suffix":""},{"dropping-particle":"","family":"Lerner","given":"Uri","non-dropping-particle":"","parse-names":false,"suffix":""},{"dropping-particle":"","family":"Fishbain","given":"Barak","non-dropping-particle":"","parse-names":false,"suffix":""},{"dropping-particle":"","family":"Broday","given":"David","non-dropping-particle":"","parse-names":false,"suffix":""},{"dropping-particle":"","family":"Bartonova","given":"Alena","non-dropping-particle":"","parse-names":false,"suffix":""}],"container-title":"Environment International","id":"ITEM-5","issued":{"date-parts":[["2017"]]},"page":"293-302","publisher":"The Authors","title":"Can commercial low-cost sensor platforms contribute to air quality monitoring and exposure estimates?","type":"article-journal","volume":"99"},"uris":["http://www.mendeley.com/documents/?uuid=9cb4e4ba-737e-4039-9891-2a9cd662e1cd"]}],"mendeley":{"formattedCitation":"[10], [11], [13]–[15]","plainTextFormattedCitation":"[10], [11], [13]–[15]","previouslyFormattedCitation":"[10], [11], [13]–[15]"},"properties":{"noteIndex":0},"schema":"https://github.com/citation-style-language/schema/raw/master/csl-citation.json"}</w:instrText>
      </w:r>
      <w:r w:rsidRPr="00A10451">
        <w:rPr>
          <w:rFonts w:cs="David" w:hint="cs"/>
          <w:color w:val="000000"/>
        </w:rPr>
        <w:fldChar w:fldCharType="separate"/>
      </w:r>
      <w:r w:rsidRPr="006E3A2E">
        <w:rPr>
          <w:rFonts w:cs="David"/>
          <w:noProof/>
          <w:color w:val="000000"/>
        </w:rPr>
        <w:t>[10], [11], [13]–[15]</w:t>
      </w:r>
      <w:r w:rsidRPr="00A10451">
        <w:rPr>
          <w:rFonts w:cs="David" w:hint="cs"/>
          <w:color w:val="000000"/>
        </w:rPr>
        <w:fldChar w:fldCharType="end"/>
      </w:r>
      <w:r w:rsidRPr="00A10451">
        <w:rPr>
          <w:rFonts w:cs="David" w:hint="cs"/>
          <w:color w:val="000000"/>
        </w:rPr>
        <w:t xml:space="preserve">. </w:t>
      </w:r>
    </w:p>
    <w:bookmarkEnd w:id="39"/>
    <w:bookmarkEnd w:id="40"/>
    <w:p w14:paraId="44FDB524" w14:textId="77777777" w:rsidR="00F322EC" w:rsidRPr="00A10451" w:rsidRDefault="00F322EC" w:rsidP="00E87BA7">
      <w:pPr>
        <w:ind w:right="-2"/>
        <w:rPr>
          <w:rFonts w:cs="David"/>
          <w:color w:val="000000"/>
        </w:rPr>
      </w:pPr>
    </w:p>
    <w:p w14:paraId="7A1DCCBF" w14:textId="66A4FD33" w:rsidR="003A4996" w:rsidRPr="00A10451" w:rsidRDefault="00414168" w:rsidP="00E87BA7">
      <w:pPr>
        <w:pStyle w:val="Heading2"/>
      </w:pPr>
      <w:bookmarkStart w:id="41" w:name="_Toc31024277"/>
      <w:r w:rsidRPr="00A10451">
        <w:rPr>
          <w:rFonts w:hint="cs"/>
        </w:rPr>
        <w:t>A</w:t>
      </w:r>
      <w:r w:rsidR="003A4996" w:rsidRPr="00A10451">
        <w:rPr>
          <w:rFonts w:hint="cs"/>
        </w:rPr>
        <w:t>ir pollution</w:t>
      </w:r>
      <w:r w:rsidR="009770C1" w:rsidRPr="00A10451">
        <w:rPr>
          <w:rFonts w:hint="cs"/>
        </w:rPr>
        <w:t xml:space="preserve"> representation in </w:t>
      </w:r>
      <w:r w:rsidR="00C055B6">
        <w:t xml:space="preserve">time and in </w:t>
      </w:r>
      <w:r w:rsidR="009770C1" w:rsidRPr="00A10451">
        <w:rPr>
          <w:rFonts w:hint="cs"/>
        </w:rPr>
        <w:t>space</w:t>
      </w:r>
      <w:bookmarkEnd w:id="41"/>
      <w:r w:rsidR="00E23FB9" w:rsidRPr="00A10451">
        <w:rPr>
          <w:rFonts w:hint="cs"/>
        </w:rPr>
        <w:t xml:space="preserve"> </w:t>
      </w:r>
    </w:p>
    <w:p w14:paraId="0E9C7F06" w14:textId="77777777" w:rsidR="006534E6" w:rsidRDefault="00CE7625" w:rsidP="00D54721">
      <w:pPr>
        <w:ind w:right="-2"/>
        <w:rPr>
          <w:rFonts w:cs="David"/>
          <w:color w:val="000000"/>
        </w:rPr>
      </w:pPr>
      <w:r w:rsidRPr="00A10451">
        <w:rPr>
          <w:rFonts w:cs="David" w:hint="cs"/>
          <w:color w:val="000000"/>
        </w:rPr>
        <w:t>Spatial interpolation methods (Kriging, inverse distance weighting (IDW)</w:t>
      </w:r>
      <w:r w:rsidR="001615DB">
        <w:rPr>
          <w:rFonts w:cs="David"/>
          <w:color w:val="000000"/>
        </w:rPr>
        <w:t xml:space="preserve"> or</w:t>
      </w:r>
      <w:r w:rsidRPr="00A10451">
        <w:rPr>
          <w:rFonts w:cs="David" w:hint="cs"/>
          <w:color w:val="000000"/>
        </w:rPr>
        <w:t xml:space="preserve"> spline) may help overcome sparse representation of concentration and can be used to produce pollution dense maps of certain locations and </w:t>
      </w:r>
      <w:r w:rsidRPr="00A10451">
        <w:rPr>
          <w:rFonts w:cs="David" w:hint="cs"/>
          <w:color w:val="000000" w:themeColor="text1"/>
        </w:rPr>
        <w:t>times</w:t>
      </w:r>
      <w:r w:rsidR="000259A5" w:rsidRPr="00A10451">
        <w:rPr>
          <w:rFonts w:cs="David" w:hint="cs"/>
          <w:color w:val="000000" w:themeColor="text1"/>
        </w:rPr>
        <w:t xml:space="preserve"> </w:t>
      </w:r>
      <w:r w:rsidR="00B42DEE" w:rsidRPr="00A10451">
        <w:rPr>
          <w:rFonts w:cs="David" w:hint="cs"/>
          <w:color w:val="000000" w:themeColor="text1"/>
        </w:rPr>
        <w:fldChar w:fldCharType="begin" w:fldLock="1"/>
      </w:r>
      <w:r w:rsidR="00BD6B00">
        <w:rPr>
          <w:rFonts w:cs="David"/>
          <w:color w:val="000000" w:themeColor="text1"/>
        </w:rPr>
        <w:instrText>ADDIN CSL_CITATION {"citationItems":[{"id":"ITEM-1","itemData":{"DOI":"10.1007/978-3-319-89935-0","ISBN":"978-3-319-89934-3","author":[{"dropping-particle":"","family":"Nebenzal","given":"Asaf","non-dropping-particle":"","parse-names":false,"suffix":""},{"dropping-particle":"","family":"Fishbain","given":"Barak","non-dropping-particle":"","parse-names":false,"suffix":""}],"id":"ITEM-1","issued":{"date-parts":[["2017"]]},"number-of-pages":"51-60","publisher":"Springer International Publishing","title":"Hough-Transform-Based Interpolation Scheme for Generating Accurate Dense Spatial Maps of Air Pollutants from Sparse Sensin","type":"book","volume":"507"},"uris":["http://www.mendeley.com/documents/?uuid=87b6364d-9fe8-4206-a926-a25cced92fb3"]}],"mendeley":{"formattedCitation":"[16]","plainTextFormattedCitation":"[16]","previouslyFormattedCitation":"[16]"},"properties":{"noteIndex":0},"schema":"https://github.com/citation-style-language/schema/raw/master/csl-citation.json"}</w:instrText>
      </w:r>
      <w:r w:rsidR="00B42DEE" w:rsidRPr="00A10451">
        <w:rPr>
          <w:rFonts w:cs="David" w:hint="cs"/>
          <w:color w:val="000000" w:themeColor="text1"/>
        </w:rPr>
        <w:fldChar w:fldCharType="separate"/>
      </w:r>
      <w:r w:rsidR="006E3A2E" w:rsidRPr="006E3A2E">
        <w:rPr>
          <w:rFonts w:cs="David"/>
          <w:noProof/>
          <w:color w:val="000000" w:themeColor="text1"/>
        </w:rPr>
        <w:t>[16]</w:t>
      </w:r>
      <w:r w:rsidR="00B42DEE" w:rsidRPr="00A10451">
        <w:rPr>
          <w:rFonts w:cs="David" w:hint="cs"/>
          <w:color w:val="000000" w:themeColor="text1"/>
        </w:rPr>
        <w:fldChar w:fldCharType="end"/>
      </w:r>
      <w:r w:rsidRPr="00A10451">
        <w:rPr>
          <w:rFonts w:cs="David" w:hint="cs"/>
          <w:color w:val="000000" w:themeColor="text1"/>
        </w:rPr>
        <w:t xml:space="preserve">. </w:t>
      </w:r>
      <w:r w:rsidRPr="00A10451">
        <w:rPr>
          <w:rFonts w:cs="David" w:hint="cs"/>
          <w:color w:val="000000"/>
        </w:rPr>
        <w:t xml:space="preserve">Land </w:t>
      </w:r>
      <w:r w:rsidR="008F4456">
        <w:rPr>
          <w:rFonts w:cs="David"/>
          <w:color w:val="000000"/>
        </w:rPr>
        <w:t>U</w:t>
      </w:r>
      <w:r w:rsidR="008F4456" w:rsidRPr="00A10451">
        <w:rPr>
          <w:rFonts w:cs="David" w:hint="cs"/>
          <w:color w:val="000000"/>
        </w:rPr>
        <w:t xml:space="preserve">se </w:t>
      </w:r>
      <w:r w:rsidR="008F4456">
        <w:rPr>
          <w:rFonts w:cs="David"/>
          <w:color w:val="000000"/>
        </w:rPr>
        <w:t>R</w:t>
      </w:r>
      <w:r w:rsidR="008F4456" w:rsidRPr="00A10451">
        <w:rPr>
          <w:rFonts w:cs="David" w:hint="cs"/>
          <w:color w:val="000000"/>
        </w:rPr>
        <w:t xml:space="preserve">egression </w:t>
      </w:r>
      <w:r w:rsidRPr="00A10451">
        <w:rPr>
          <w:rFonts w:cs="David" w:hint="cs"/>
          <w:color w:val="000000"/>
        </w:rPr>
        <w:t>(LUR) models can link environmental variables (</w:t>
      </w:r>
      <w:r w:rsidR="00741A49" w:rsidRPr="00A10451">
        <w:rPr>
          <w:rFonts w:cs="David" w:hint="cs"/>
          <w:color w:val="000000"/>
        </w:rPr>
        <w:t xml:space="preserve">e.g., </w:t>
      </w:r>
      <w:r w:rsidRPr="00A10451">
        <w:rPr>
          <w:rFonts w:cs="David" w:hint="cs"/>
          <w:color w:val="000000"/>
        </w:rPr>
        <w:t xml:space="preserve">road type, </w:t>
      </w:r>
      <w:r w:rsidRPr="00A10451">
        <w:rPr>
          <w:rFonts w:cs="David" w:hint="cs"/>
          <w:color w:val="000000"/>
          <w:shd w:val="clear" w:color="auto" w:fill="FFFFFF"/>
        </w:rPr>
        <w:t>traffic volume, topography, land cover</w:t>
      </w:r>
      <w:r w:rsidRPr="00A10451">
        <w:rPr>
          <w:rFonts w:cs="David" w:hint="cs"/>
          <w:color w:val="000000"/>
        </w:rPr>
        <w:t xml:space="preserve">) with measurements in monitoring locations and then use these variables as model predictors at unmonitored locations, </w:t>
      </w:r>
      <w:r w:rsidR="000D08D5">
        <w:rPr>
          <w:rFonts w:cs="David"/>
          <w:color w:val="000000"/>
        </w:rPr>
        <w:t>or</w:t>
      </w:r>
      <w:r w:rsidR="0046359F">
        <w:rPr>
          <w:rFonts w:cs="David"/>
          <w:color w:val="000000"/>
        </w:rPr>
        <w:t xml:space="preserve"> </w:t>
      </w:r>
      <w:r w:rsidRPr="00A10451">
        <w:rPr>
          <w:rFonts w:cs="David" w:hint="cs"/>
          <w:color w:val="000000"/>
        </w:rPr>
        <w:t>in time</w:t>
      </w:r>
      <w:r w:rsidR="00662D85" w:rsidRPr="00A10451">
        <w:rPr>
          <w:rFonts w:cs="David" w:hint="cs"/>
          <w:color w:val="000000"/>
        </w:rPr>
        <w:t xml:space="preserve"> </w:t>
      </w:r>
      <w:r w:rsidR="00662D85" w:rsidRPr="00A10451">
        <w:rPr>
          <w:rFonts w:cs="David" w:hint="cs"/>
          <w:color w:val="000000"/>
        </w:rPr>
        <w:fldChar w:fldCharType="begin" w:fldLock="1"/>
      </w:r>
      <w:r w:rsidR="00BD6B00">
        <w:rPr>
          <w:rFonts w:cs="David"/>
          <w:color w:val="000000"/>
        </w:rPr>
        <w:instrText>ADDIN CSL_CITATION {"citationItems":[{"id":"ITEM-1","itemData":{"DOI":"10.1080/08958370701495998","ISSN":"0895-8378","author":[{"dropping-particle":"","family":"Ryan","given":"Patrick H","non-dropping-particle":"","parse-names":false,"suffix":""},{"dropping-particle":"","family":"LeMasters","given":"Grace K","non-dropping-particle":"","parse-names":false,"suffix":""}],"container-title":"Inhalation Toxicology","id":"ITEM-1","issue":"sup1","issued":{"date-parts":[["2007","1","1"]]},"note":"doi: 10.1080/08958370701495998","page":"127-133","publisher":"Taylor &amp; Francis","title":"A Review of Land-use Regression Models for Characterizing Intraurban Air Pollution Exposure","type":"article-journal","volume":"19"},"uris":["http://www.mendeley.com/documents/?uuid=6b17c9bf-802a-480f-979a-a8e3bbe2eb72"]}],"mendeley":{"formattedCitation":"[17]","plainTextFormattedCitation":"[17]","previouslyFormattedCitation":"[17]"},"properties":{"noteIndex":0},"schema":"https://github.com/citation-style-language/schema/raw/master/csl-citation.json"}</w:instrText>
      </w:r>
      <w:r w:rsidR="00662D85" w:rsidRPr="00A10451">
        <w:rPr>
          <w:rFonts w:cs="David" w:hint="cs"/>
          <w:color w:val="000000"/>
        </w:rPr>
        <w:fldChar w:fldCharType="separate"/>
      </w:r>
      <w:r w:rsidR="006E3A2E" w:rsidRPr="006E3A2E">
        <w:rPr>
          <w:rFonts w:cs="David"/>
          <w:noProof/>
          <w:color w:val="000000"/>
        </w:rPr>
        <w:t>[17]</w:t>
      </w:r>
      <w:r w:rsidR="00662D85" w:rsidRPr="00A10451">
        <w:rPr>
          <w:rFonts w:cs="David" w:hint="cs"/>
          <w:color w:val="000000"/>
        </w:rPr>
        <w:fldChar w:fldCharType="end"/>
      </w:r>
      <w:r w:rsidRPr="00A10451">
        <w:rPr>
          <w:rFonts w:cs="David" w:hint="cs"/>
          <w:color w:val="000000"/>
        </w:rPr>
        <w:t>.</w:t>
      </w:r>
      <w:r w:rsidR="006534E6">
        <w:rPr>
          <w:rFonts w:cs="David"/>
          <w:color w:val="000000"/>
        </w:rPr>
        <w:t xml:space="preserve"> </w:t>
      </w:r>
    </w:p>
    <w:p w14:paraId="4A02708B" w14:textId="37C72559" w:rsidR="00B1491C" w:rsidRPr="00A10451" w:rsidRDefault="006534E6" w:rsidP="006534E6">
      <w:pPr>
        <w:ind w:right="-2" w:firstLine="576"/>
        <w:rPr>
          <w:rFonts w:cs="David"/>
          <w:color w:val="000000"/>
        </w:rPr>
      </w:pPr>
      <w:r>
        <w:rPr>
          <w:rFonts w:cs="David"/>
          <w:color w:val="000000"/>
        </w:rPr>
        <w:t>Unlike the above-mentioned models, a</w:t>
      </w:r>
      <w:r w:rsidR="00CE7625" w:rsidRPr="00A10451">
        <w:rPr>
          <w:rFonts w:cs="David" w:hint="cs"/>
          <w:color w:val="000000"/>
        </w:rPr>
        <w:t>tmospheric transport and dispersion (ATD) models quantify the deterministic relationships between sources’ emissions and concentrations in space</w:t>
      </w:r>
      <w:r w:rsidR="006F05F2" w:rsidRPr="00A10451">
        <w:rPr>
          <w:rFonts w:cs="David" w:hint="cs"/>
          <w:color w:val="000000"/>
        </w:rPr>
        <w:t xml:space="preserve"> </w:t>
      </w:r>
      <w:r w:rsidR="006F05F2" w:rsidRPr="00A10451">
        <w:rPr>
          <w:rFonts w:cs="David" w:hint="cs"/>
          <w:color w:val="000000"/>
        </w:rPr>
        <w:lastRenderedPageBreak/>
        <w:t>and in time</w:t>
      </w:r>
      <w:r w:rsidR="00CE7625" w:rsidRPr="00A10451">
        <w:rPr>
          <w:rFonts w:cs="David" w:hint="cs"/>
          <w:color w:val="000000"/>
        </w:rPr>
        <w:t xml:space="preserve">. </w:t>
      </w:r>
      <w:r w:rsidR="00736DB0">
        <w:rPr>
          <w:rFonts w:cs="David"/>
          <w:color w:val="000000"/>
        </w:rPr>
        <w:t xml:space="preserve">ATD </w:t>
      </w:r>
      <w:r w:rsidR="00736DB0" w:rsidRPr="00A10451">
        <w:rPr>
          <w:rFonts w:cs="David" w:hint="cs"/>
          <w:color w:val="000000"/>
        </w:rPr>
        <w:t>modeling</w:t>
      </w:r>
      <w:r w:rsidR="00736DB0" w:rsidRPr="00A10451">
        <w:rPr>
          <w:rFonts w:cs="David" w:hint="cs"/>
          <w:color w:val="FF0000"/>
        </w:rPr>
        <w:t xml:space="preserve"> </w:t>
      </w:r>
      <w:r w:rsidR="00736DB0" w:rsidRPr="00A10451">
        <w:rPr>
          <w:rFonts w:cs="David" w:hint="cs"/>
          <w:color w:val="000000" w:themeColor="text1"/>
        </w:rPr>
        <w:t xml:space="preserve">refers to the mathematical description of pollutant transport in the atmosphere. The term dispersion is comprised of diffusion (due to turbulent eddy motion) and advection (due to wind) that occurs within the air near the Earth’s surface </w:t>
      </w:r>
      <w:r w:rsidR="00736DB0" w:rsidRPr="00A10451">
        <w:rPr>
          <w:rFonts w:cs="David" w:hint="cs"/>
        </w:rPr>
        <w:fldChar w:fldCharType="begin" w:fldLock="1"/>
      </w:r>
      <w:r w:rsidR="005F4045">
        <w:rPr>
          <w:rFonts w:cs="David"/>
        </w:rPr>
        <w:instrText>ADDIN CSL_CITATION {"citationItems":[{"id":"ITEM-1","itemData":{"DOI":"10.1137/10080991x","ISSN":"0036-1445","abstract":"The Gaussian plume model is a standard approach for studying the transport of airborne contaminants due to turbulent diffusion and advection by the wind. This paper reviews the assumptions underlying the model, its derivation from the advection-diffusion equation, and the key properties of the plume solution. The results are then applied to solving an inverse problem in which emission source rates are determined from a given set of ground- level contaminant measurements. This source identification problem can be formulated as an overdetermined linear system of equations that is most easily solved using the method of least squares. Various generalizations of this problem are discussed, and we illustrate our results with an application to the study of zinc emissions from a smelting operation.","author":[{"dropping-particle":"","family":"Stockie","given":"John M.","non-dropping-particle":"","parse-names":false,"suffix":""}],"container-title":"SIAM Review","id":"ITEM-1","issue":"2","issued":{"date-parts":[["2011"]]},"page":"349-372","title":"The Mathematics of Atmospheric Dispersion Modeling","type":"article-journal","volume":"53"},"uris":["http://www.mendeley.com/documents/?uuid=c11b0434-1078-44c2-b34c-8667584e1911"]}],"mendeley":{"formattedCitation":"[18]","plainTextFormattedCitation":"[18]","previouslyFormattedCitation":"[18]"},"properties":{"noteIndex":0},"schema":"https://github.com/citation-style-language/schema/raw/master/csl-citation.json"}</w:instrText>
      </w:r>
      <w:r w:rsidR="00736DB0" w:rsidRPr="00A10451">
        <w:rPr>
          <w:rFonts w:cs="David" w:hint="cs"/>
        </w:rPr>
        <w:fldChar w:fldCharType="separate"/>
      </w:r>
      <w:r w:rsidR="005F4045" w:rsidRPr="005F4045">
        <w:rPr>
          <w:rFonts w:cs="David"/>
          <w:noProof/>
        </w:rPr>
        <w:t>[18]</w:t>
      </w:r>
      <w:r w:rsidR="00736DB0" w:rsidRPr="00A10451">
        <w:rPr>
          <w:rFonts w:cs="David" w:hint="cs"/>
        </w:rPr>
        <w:fldChar w:fldCharType="end"/>
      </w:r>
      <w:r w:rsidR="00736DB0" w:rsidRPr="00A10451">
        <w:rPr>
          <w:rFonts w:cs="David" w:hint="cs"/>
        </w:rPr>
        <w:t>.</w:t>
      </w:r>
      <w:r w:rsidR="00736DB0">
        <w:rPr>
          <w:rFonts w:cs="David"/>
          <w:color w:val="000000"/>
        </w:rPr>
        <w:t xml:space="preserve"> </w:t>
      </w:r>
      <w:r w:rsidR="00CE7625" w:rsidRPr="00A10451">
        <w:rPr>
          <w:rFonts w:cs="David" w:hint="cs"/>
          <w:color w:val="000000"/>
        </w:rPr>
        <w:t xml:space="preserve">ATD models can forecast the spread of the pollutants, when available results from monitoring data are used for calibration and evaluation of model performance. </w:t>
      </w:r>
      <w:r w:rsidR="00CE7625" w:rsidRPr="00A10451">
        <w:rPr>
          <w:rFonts w:cs="David" w:hint="cs"/>
          <w:color w:val="000000" w:themeColor="text1"/>
        </w:rPr>
        <w:t>Oftentimes, these models serve as a useful tool for regulatory authorities to assess baseline ambient concentrations, analyze the relative importance of various emission sources, or test emission reduction strategies</w:t>
      </w:r>
      <w:r w:rsidR="00657965" w:rsidRPr="00A10451">
        <w:rPr>
          <w:rFonts w:cs="David" w:hint="cs"/>
          <w:color w:val="000000" w:themeColor="text1"/>
        </w:rPr>
        <w:t xml:space="preserve"> </w:t>
      </w:r>
      <w:r w:rsidR="00657965" w:rsidRPr="00A10451">
        <w:rPr>
          <w:rFonts w:cs="David" w:hint="cs"/>
          <w:color w:val="000000" w:themeColor="text1"/>
        </w:rPr>
        <w:fldChar w:fldCharType="begin" w:fldLock="1"/>
      </w:r>
      <w:r w:rsidR="005F4045">
        <w:rPr>
          <w:rFonts w:cs="David"/>
          <w:color w:val="000000" w:themeColor="text1"/>
        </w:rPr>
        <w:instrText>ADDIN CSL_CITATION {"citationItems":[{"id":"ITEM-1","itemData":{"DOI":"10.1016/j.atmosenv.2007.09.004","ISSN":"13522310","abstract":"A modeling tool that can resolve contributions from individual sources to the urban environment is critical for air-toxics exposure assessments. Air toxics are often chemically reactive and may have background concentrations originated from distant sources. Grid models are the best-suited tools to handle the regional features of these chemicals. However, these models are not designed to resolve pollutant concentrations on local scales. Moreover, for many species of interest, having reaction time scales that are longer than the travel time across an urban area, chemical reactions can be ignored in describing local dispersion from strong individual sources making Lagrangian and plume-dispersion models practical. In this study, we test the feasibility of developing an urban hybrid simulation system. In this combination, the Community Multi-scale Air Quality model (CMAQ) provides the regional background concentrations and urban-scale photochemistry, and local models such as Hybrid Single Particle Lagrangian Integrated Trajectory model (HYSPLIT) and AMS/EPA Regulatory Model (AERMOD) provide the more spatially resolved concentrations due to local emission sources. In the initial application, the HYSPLIT, AERMOD, and CMAQ models are used in combination to calculate high-resolution benzene concentrations in the Houston area. The study period is from 18 August to 4 September of 2000. The Mesoscale Model 5 (MM5) is used to create meteorological fields with a horizontal resolution of 1×1 km2. In another variation to this approach, multiple HYSPLIT simulations are used to create a concentration ensemble to estimate the contribution to the concentration variability from point sources. HYSPLIT simulations are used to model two sources of concentration variability; one due to variability created by different particle trajectory pathways in the turbulent atmosphere and the other due to different flow regimes that might be introduced when using gridded data to represent meteorological data fields. The ensemble mean concentrations determined by HYSPLIT plus the concentrations estimated by AERMOD are added to the CMAQ calculated background to estimate the total mean benzene concentration. These estimated hourly mean concentrations are also compared with available field measurements.","author":[{"dropping-particle":"","family":"Stein","given":"Ariel F.","non-dropping-particle":"","parse-names":false,"suffix":""},{"dropping-particle":"","family":"Isakov","given":"Vlad","non-dropping-particle":"","parse-names":false,"suffix":""},{"dropping-particle":"","family":"Godowitch","given":"James","non-dropping-particle":"","parse-names":false,"suffix":""},{"dropping-particle":"","family":"Draxler","given":"Roland R.","non-dropping-particle":"","parse-names":false,"suffix":""}],"container-title":"Atmospheric Environment","id":"ITEM-1","issue":"40","issued":{"date-parts":[["2007"]]},"page":"9410-9426","title":"A hybrid modeling approach to resolve pollutant concentrations in an urban area","type":"article-journal","volume":"41"},"uris":["http://www.mendeley.com/documents/?uuid=8c36e9d2-7c78-4dc8-bcfe-27106dfa9c95"]}],"mendeley":{"formattedCitation":"[19]","plainTextFormattedCitation":"[19]","previouslyFormattedCitation":"[19]"},"properties":{"noteIndex":0},"schema":"https://github.com/citation-style-language/schema/raw/master/csl-citation.json"}</w:instrText>
      </w:r>
      <w:r w:rsidR="00657965" w:rsidRPr="00A10451">
        <w:rPr>
          <w:rFonts w:cs="David" w:hint="cs"/>
          <w:color w:val="000000" w:themeColor="text1"/>
        </w:rPr>
        <w:fldChar w:fldCharType="separate"/>
      </w:r>
      <w:r w:rsidR="005F4045" w:rsidRPr="005F4045">
        <w:rPr>
          <w:rFonts w:cs="David"/>
          <w:noProof/>
          <w:color w:val="000000" w:themeColor="text1"/>
        </w:rPr>
        <w:t>[19]</w:t>
      </w:r>
      <w:r w:rsidR="00657965" w:rsidRPr="00A10451">
        <w:rPr>
          <w:rFonts w:cs="David" w:hint="cs"/>
          <w:color w:val="000000" w:themeColor="text1"/>
        </w:rPr>
        <w:fldChar w:fldCharType="end"/>
      </w:r>
      <w:r w:rsidR="00CE7625" w:rsidRPr="00A10451">
        <w:rPr>
          <w:rFonts w:cs="David" w:hint="cs"/>
          <w:color w:val="000000" w:themeColor="text1"/>
        </w:rPr>
        <w:t xml:space="preserve">. </w:t>
      </w:r>
      <w:r w:rsidR="00EF1B85">
        <w:rPr>
          <w:rFonts w:cs="David"/>
          <w:color w:val="000000" w:themeColor="text1"/>
        </w:rPr>
        <w:t>Regardless of the method used for generating the dense pollution maps, they all rely on the input they receive from the sensors. Thus, sub-optimal deployment on the sensors hinders air-pollution accurate description.</w:t>
      </w:r>
    </w:p>
    <w:p w14:paraId="3F65F274" w14:textId="77777777" w:rsidR="00287F01" w:rsidRPr="00A10451" w:rsidRDefault="00287F01" w:rsidP="00E87BA7">
      <w:pPr>
        <w:ind w:right="-2" w:firstLine="720"/>
        <w:rPr>
          <w:rFonts w:cs="David"/>
          <w:color w:val="000000"/>
        </w:rPr>
      </w:pPr>
    </w:p>
    <w:p w14:paraId="4A141249" w14:textId="51432115" w:rsidR="0079103A" w:rsidRPr="00A10451" w:rsidRDefault="0079103A" w:rsidP="00E87BA7">
      <w:pPr>
        <w:pStyle w:val="Heading2"/>
      </w:pPr>
      <w:bookmarkStart w:id="42" w:name="_Toc31024278"/>
      <w:r w:rsidRPr="00A10451">
        <w:rPr>
          <w:rFonts w:hint="cs"/>
        </w:rPr>
        <w:t>Source term estimation</w:t>
      </w:r>
      <w:bookmarkEnd w:id="42"/>
    </w:p>
    <w:p w14:paraId="0F73E9B2" w14:textId="56C4FBAC" w:rsidR="0086052C" w:rsidRDefault="00CE7625" w:rsidP="00E87BA7">
      <w:pPr>
        <w:ind w:right="-2" w:firstLine="720"/>
        <w:rPr>
          <w:rFonts w:cs="David"/>
          <w:color w:val="000000"/>
          <w:rtl/>
        </w:rPr>
      </w:pPr>
      <w:r w:rsidRPr="00A10451">
        <w:rPr>
          <w:rFonts w:cs="David" w:hint="cs"/>
          <w:color w:val="000000"/>
        </w:rPr>
        <w:t>For an accurate forecast</w:t>
      </w:r>
      <w:r w:rsidR="006A35F9">
        <w:rPr>
          <w:rFonts w:cs="David"/>
          <w:color w:val="000000"/>
        </w:rPr>
        <w:t xml:space="preserve"> of pollutants’ spread</w:t>
      </w:r>
      <w:r w:rsidRPr="00A10451">
        <w:rPr>
          <w:rFonts w:cs="David" w:hint="cs"/>
          <w:color w:val="000000"/>
        </w:rPr>
        <w:t>, several variables are needed as input to ATD models, including</w:t>
      </w:r>
      <w:r w:rsidR="007D2B64" w:rsidRPr="00A10451">
        <w:rPr>
          <w:rFonts w:cs="David" w:hint="cs"/>
          <w:color w:val="000000"/>
        </w:rPr>
        <w:t>, among others</w:t>
      </w:r>
      <w:r w:rsidR="008F4456">
        <w:rPr>
          <w:rFonts w:cs="David"/>
          <w:color w:val="000000"/>
        </w:rPr>
        <w:t xml:space="preserve">: </w:t>
      </w:r>
      <w:r w:rsidRPr="00A10451">
        <w:rPr>
          <w:rFonts w:cs="David" w:hint="cs"/>
          <w:color w:val="000000"/>
        </w:rPr>
        <w:t xml:space="preserve">meteorological data, the </w:t>
      </w:r>
      <w:r w:rsidR="00970562">
        <w:rPr>
          <w:rFonts w:cs="David"/>
          <w:color w:val="000000"/>
        </w:rPr>
        <w:t xml:space="preserve">quantities of the pollutants emitted </w:t>
      </w:r>
      <w:r w:rsidRPr="00A10451">
        <w:rPr>
          <w:rFonts w:cs="David" w:hint="cs"/>
          <w:color w:val="000000"/>
        </w:rPr>
        <w:t xml:space="preserve">and </w:t>
      </w:r>
      <w:r w:rsidR="00970562">
        <w:rPr>
          <w:rFonts w:cs="David"/>
          <w:color w:val="000000"/>
        </w:rPr>
        <w:t>the emissions’</w:t>
      </w:r>
      <w:r w:rsidR="00970562" w:rsidRPr="00A10451">
        <w:rPr>
          <w:rFonts w:cs="David" w:hint="cs"/>
          <w:color w:val="000000"/>
        </w:rPr>
        <w:t xml:space="preserve"> </w:t>
      </w:r>
      <w:r w:rsidRPr="00A10451">
        <w:rPr>
          <w:rFonts w:cs="David" w:hint="cs"/>
          <w:color w:val="000000"/>
        </w:rPr>
        <w:t>location</w:t>
      </w:r>
      <w:r w:rsidR="00970562">
        <w:rPr>
          <w:rFonts w:cs="David"/>
          <w:color w:val="000000"/>
        </w:rPr>
        <w:t>s</w:t>
      </w:r>
      <w:r w:rsidRPr="00A10451">
        <w:rPr>
          <w:rFonts w:cs="David" w:hint="cs"/>
          <w:color w:val="000000"/>
        </w:rPr>
        <w:t>.</w:t>
      </w:r>
      <w:r w:rsidR="00C43F14" w:rsidRPr="00A10451">
        <w:rPr>
          <w:rFonts w:cs="David" w:hint="cs"/>
          <w:color w:val="000000"/>
        </w:rPr>
        <w:t xml:space="preserve"> </w:t>
      </w:r>
      <w:r w:rsidRPr="00A10451">
        <w:rPr>
          <w:rFonts w:cs="David" w:hint="cs"/>
          <w:color w:val="000000"/>
        </w:rPr>
        <w:t>While meteorological data of reasonable resolution (of a few square kilometers and 15-30 minutes) are usually available</w:t>
      </w:r>
      <w:r w:rsidR="008D7595" w:rsidRPr="00A10451">
        <w:rPr>
          <w:rFonts w:cs="David" w:hint="cs"/>
          <w:color w:val="000000"/>
          <w:vertAlign w:val="subscript"/>
        </w:rPr>
        <w:softHyphen/>
      </w:r>
      <w:r w:rsidR="008D7595" w:rsidRPr="00A10451">
        <w:rPr>
          <w:rFonts w:cs="David" w:hint="cs"/>
          <w:color w:val="000000"/>
          <w:vertAlign w:val="subscript"/>
        </w:rPr>
        <w:softHyphen/>
      </w:r>
      <w:r w:rsidRPr="00A10451">
        <w:rPr>
          <w:rFonts w:cs="David" w:hint="cs"/>
          <w:color w:val="000000"/>
        </w:rPr>
        <w:t xml:space="preserve"> from local weather stations or </w:t>
      </w:r>
      <w:r w:rsidR="007C1A4E" w:rsidRPr="00A10451">
        <w:rPr>
          <w:rFonts w:cs="David" w:hint="cs"/>
          <w:color w:val="000000"/>
        </w:rPr>
        <w:t>weather</w:t>
      </w:r>
      <w:r w:rsidRPr="00A10451">
        <w:rPr>
          <w:rFonts w:cs="David" w:hint="cs"/>
          <w:color w:val="000000"/>
        </w:rPr>
        <w:t xml:space="preserve"> models, the </w:t>
      </w:r>
      <w:r w:rsidR="00356C89">
        <w:rPr>
          <w:rFonts w:cs="David"/>
          <w:color w:val="000000"/>
        </w:rPr>
        <w:t>quantity</w:t>
      </w:r>
      <w:r w:rsidRPr="00A10451">
        <w:rPr>
          <w:rFonts w:cs="David" w:hint="cs"/>
          <w:color w:val="000000"/>
        </w:rPr>
        <w:t>, time or even location of pollutant</w:t>
      </w:r>
      <w:r w:rsidR="00970562">
        <w:rPr>
          <w:rFonts w:cs="David"/>
          <w:color w:val="000000"/>
        </w:rPr>
        <w:t>s’ releases</w:t>
      </w:r>
      <w:r w:rsidRPr="00A10451">
        <w:rPr>
          <w:rFonts w:cs="David" w:hint="cs"/>
          <w:color w:val="000000"/>
        </w:rPr>
        <w:t xml:space="preserve"> are frequently unknown</w:t>
      </w:r>
      <w:r w:rsidR="00612ACF">
        <w:rPr>
          <w:rFonts w:cs="David"/>
          <w:color w:val="000000"/>
        </w:rPr>
        <w:t>.</w:t>
      </w:r>
      <w:r w:rsidR="00440B3E">
        <w:rPr>
          <w:rFonts w:cs="David"/>
          <w:color w:val="000000"/>
        </w:rPr>
        <w:t xml:space="preserve"> </w:t>
      </w:r>
      <w:r w:rsidR="00612ACF" w:rsidRPr="00612ACF">
        <w:rPr>
          <w:rFonts w:ascii="Calibri" w:hAnsi="Calibri" w:cs="Calibri"/>
          <w:color w:val="000000"/>
        </w:rPr>
        <w:t>﻿</w:t>
      </w:r>
      <w:r w:rsidR="00612ACF">
        <w:rPr>
          <w:rFonts w:cs="David"/>
          <w:color w:val="000000"/>
        </w:rPr>
        <w:t>P</w:t>
      </w:r>
      <w:r w:rsidR="00612ACF" w:rsidRPr="00612ACF">
        <w:rPr>
          <w:rFonts w:cs="David"/>
          <w:color w:val="000000"/>
        </w:rPr>
        <w:t>ollutant release and transfer register (PRTR)</w:t>
      </w:r>
      <w:r w:rsidR="00612ACF">
        <w:rPr>
          <w:rFonts w:cs="David"/>
          <w:color w:val="000000"/>
        </w:rPr>
        <w:t xml:space="preserve">, </w:t>
      </w:r>
      <w:r w:rsidR="00A01EAA" w:rsidRPr="00A10451">
        <w:rPr>
          <w:rFonts w:cs="David" w:hint="cs"/>
          <w:color w:val="000000"/>
        </w:rPr>
        <w:t>an inventory of pollutants released to the environment</w:t>
      </w:r>
      <w:r w:rsidR="00612ACF">
        <w:rPr>
          <w:rFonts w:cs="David"/>
          <w:color w:val="000000"/>
        </w:rPr>
        <w:t xml:space="preserve">, </w:t>
      </w:r>
      <w:r w:rsidR="00440B3E">
        <w:rPr>
          <w:rFonts w:cs="David"/>
          <w:color w:val="000000"/>
        </w:rPr>
        <w:t>require</w:t>
      </w:r>
      <w:r w:rsidR="009C4D24">
        <w:rPr>
          <w:rFonts w:cs="David"/>
          <w:color w:val="000000"/>
        </w:rPr>
        <w:t>s</w:t>
      </w:r>
      <w:r w:rsidR="00440B3E">
        <w:rPr>
          <w:rFonts w:cs="David"/>
          <w:color w:val="000000"/>
        </w:rPr>
        <w:t xml:space="preserve"> reporting of emissions from various industrial sectors </w:t>
      </w:r>
      <w:r w:rsidR="00282FC6">
        <w:rPr>
          <w:rFonts w:cs="David"/>
          <w:color w:val="000000"/>
        </w:rPr>
        <w:t>to the regulator</w:t>
      </w:r>
      <w:r w:rsidR="006644EB">
        <w:rPr>
          <w:rFonts w:cs="David"/>
          <w:color w:val="000000"/>
        </w:rPr>
        <w:t>,</w:t>
      </w:r>
      <w:r w:rsidR="00282FC6">
        <w:rPr>
          <w:rFonts w:cs="David"/>
          <w:color w:val="000000"/>
        </w:rPr>
        <w:t xml:space="preserve"> </w:t>
      </w:r>
      <w:r w:rsidR="00440B3E">
        <w:rPr>
          <w:rFonts w:cs="David"/>
          <w:color w:val="000000"/>
        </w:rPr>
        <w:t xml:space="preserve">on a yearly basis. </w:t>
      </w:r>
      <w:r w:rsidR="005F4850">
        <w:rPr>
          <w:rFonts w:cs="David"/>
          <w:color w:val="000000"/>
        </w:rPr>
        <w:t>H</w:t>
      </w:r>
      <w:r w:rsidR="0086052C">
        <w:rPr>
          <w:rFonts w:cs="David"/>
          <w:color w:val="000000"/>
        </w:rPr>
        <w:t xml:space="preserve">owever, </w:t>
      </w:r>
      <w:r w:rsidR="005F4850">
        <w:rPr>
          <w:rFonts w:cs="David"/>
          <w:color w:val="000000"/>
        </w:rPr>
        <w:t xml:space="preserve">their </w:t>
      </w:r>
      <w:r w:rsidR="0086052C">
        <w:rPr>
          <w:rFonts w:cs="David"/>
          <w:color w:val="000000"/>
        </w:rPr>
        <w:t xml:space="preserve">reliability is often questionable, </w:t>
      </w:r>
      <w:r w:rsidR="0086052C" w:rsidRPr="0086052C">
        <w:rPr>
          <w:rFonts w:cs="David"/>
          <w:color w:val="000000"/>
        </w:rPr>
        <w:t xml:space="preserve">not necessarily because of any bias, but </w:t>
      </w:r>
      <w:r w:rsidR="0086052C">
        <w:rPr>
          <w:rFonts w:cs="David"/>
          <w:color w:val="000000"/>
        </w:rPr>
        <w:t>due</w:t>
      </w:r>
      <w:r w:rsidR="0086052C" w:rsidRPr="0086052C">
        <w:rPr>
          <w:rFonts w:cs="David"/>
          <w:color w:val="000000"/>
        </w:rPr>
        <w:t xml:space="preserve"> to inherent difficulties in the application of measurement techniques</w:t>
      </w:r>
      <w:r w:rsidR="0086052C">
        <w:rPr>
          <w:rFonts w:cs="David"/>
          <w:color w:val="000000"/>
        </w:rPr>
        <w:t xml:space="preserve"> </w:t>
      </w:r>
      <w:r w:rsidR="00BD6B00">
        <w:rPr>
          <w:rFonts w:cs="David"/>
          <w:color w:val="000000"/>
        </w:rPr>
        <w:fldChar w:fldCharType="begin" w:fldLock="1"/>
      </w:r>
      <w:r w:rsidR="005F4045">
        <w:rPr>
          <w:rFonts w:cs="David"/>
          <w:color w:val="000000"/>
        </w:rPr>
        <w:instrText>ADDIN CSL_CITATION {"citationItems":[{"id":"ITEM-1","itemData":{"abstract":"It has been claimed that in many cases the quality of pollutant release and transfer register (PRTR) information is hard for recipients to assess, thereby leading to poor-quality information driving out good-quality information (Schaltegger and Burritt 2000:334). In this paper an assessment of recent PRTR developments in a cohort of international countries is examined in order to assess the contemporary quality of PRTR information. The paper provides an overview of each PRTR system, comments on the usability of pollutant release and transfer information based on a set of criteria including under- standability, relevance, reliability and comparability; examines data measure- ment processes and reveals several data quality problems still needing to be addressed. Developments in Australia, Canada, Japan, the Netherlands, the United Kingdom (UK) and the United States of America (USA) are examined and conclusions drawn about the future for PRTR physical environmental management accounting information, including the potential for the linkage of PRTR data with materials flow cost accounting.","author":[{"dropping-particle":"","family":"Burritt","given":"Roger L.","non-dropping-particle":"","parse-names":false,"suffix":""},{"dropping-particle":"","family":"Saka","given":"Chika","non-dropping-particle":"","parse-names":false,"suffix":""}],"container-title":"Sustainability Accounting and Reporting","id":"ITEM-1","issued":{"date-parts":[["2006"]]},"page":"373-407","title":"Quality of physical environmental management accounting information, Lessons from Pollutant Release and Transfer Registers","type":"article-journal"},"uris":["http://www.mendeley.com/documents/?uuid=0d5f81e5-03f2-4d7d-833d-a3907431ad2f"]},{"id":"ITEM-2","itemData":{"DOI":"10.1111/j.1539-6924.2006.00870.x","ISSN":"02724332","abstract":"Pollutant release and transfer registers (PRTRs) are becoming a popular measure for addressing industrial pollution in many countries. PRTRs require reporting of emissions from specific industrial sectors and making the information publicly available. This article suggests a framework for comparing PRTRs in order to determine whether they attain their declared goals and which factors, if any, influence their effectiveness. The challenges to such a comparison can be divided into three groups. The first refers to changes that are directly linked to the characteristics of PRTRs: both the changes within a specific system over time and variations among different systems. The second refers to parameters that affect the outcomes of the systems without being directly a part of them. The third involves the relations between the emissions reported to the PRTRs and the associated environmental risk. We suggest an approach that relies on relative comparison, commensurate with the unique characteristics of each PRTR, that compares their actual outcomes. Such an approach is necessary both due to significant variations among current PRTRs as well as for following the unique policy objectives that are manifested in different PRTRs. Application of this comparative approach in the United States, England, Canada, and Australia demonstrates significant differences in PRTR systems across countries and suggests that the mere presence of a PRTR may not lead to reduced industrial emissions. The analysis also demonstrates that emission reductions do not correlate with reductions in risk-related measures. The article proposes several simple modifications to the composition of current PRTR databases that may facilitate more accurate analysis of results and effective oversight of implementation.","author":[{"dropping-particle":"","family":"Kerret","given":"Dorit","non-dropping-particle":"","parse-names":false,"suffix":""},{"dropping-particle":"","family":"Gray","given":"George M.","non-dropping-particle":"","parse-names":false,"suffix":""}],"container-title":"Risk Analysis","id":"ITEM-2","issue":"1","issued":{"date-parts":[["2007"]]},"page":"203-223","title":"What do we learn from emissions reporting? Analytical considerations and comparison of pollutant release and transfer registers in the United States, Canada, England, and Australia","type":"article-journal","volume":"27"},"uris":["http://www.mendeley.com/documents/?uuid=c96e2cc6-d4cb-4f56-a914-6e4fc620405b"]},{"id":"ITEM-3","itemData":{"DOI":"10.1002/csr.148","ISSN":"15353958","abstract":"Within this paper, we argue that the data released by companies through corporate environmental reports are of very limited value, particularly for analysts seeking to benchmark the environmental performance of different companies or sites. We also argue that the data published by governments through pollutant release and transfer registers (PRTRs) such as the US Toxic Releases Inventory (TRI) or the EU Polluting Emissions Register (EPER) are of much greater value in comparative analyses. However, we recognize that PRTRs are limited in their scope and there are differences between the PRTRs that are in place in different countries. We find then that while PRTRs can inform comparative analyses within countries, their potential to provide a basis for benchmarking across different countries has not yet been fulfilled. Nonetheless, we conclude that PRTRs often provide the best available data for benchmarking corporate environmental performance and that increases in their scope and a harmonization of their design could play a significant role in illuminating variations in corporate environmental performance overtime and across space. Copyright © 2007 John Wiley &amp; Sons, Ltd and ERP Environment.","author":[{"dropping-particle":"","family":"Sullivan","given":"Rory","non-dropping-particle":"","parse-names":false,"suffix":""},{"dropping-particle":"","family":"Gouldson","given":"Andy","non-dropping-particle":"","parse-names":false,"suffix":""}],"container-title":"Corporate Social Responsibility and Environmental Management","id":"ITEM-3","issue":"5","issued":{"date-parts":[["2007"]]},"page":"263-273","title":"Pollutant release and transfer registers: Examining the value of government-led reporting on corporate environmental performance","type":"article-journal","volume":"14"},"uris":["http://www.mendeley.com/documents/?uuid=1a35ffeb-c345-4622-b482-e0d0bd10f4f2"]}],"mendeley":{"formattedCitation":"[20]–[22]","plainTextFormattedCitation":"[20]–[22]","previouslyFormattedCitation":"[20]–[22]"},"properties":{"noteIndex":0},"schema":"https://github.com/citation-style-language/schema/raw/master/csl-citation.json"}</w:instrText>
      </w:r>
      <w:r w:rsidR="00BD6B00">
        <w:rPr>
          <w:rFonts w:cs="David"/>
          <w:color w:val="000000"/>
        </w:rPr>
        <w:fldChar w:fldCharType="separate"/>
      </w:r>
      <w:r w:rsidR="005F4045" w:rsidRPr="005F4045">
        <w:rPr>
          <w:rFonts w:cs="David"/>
          <w:noProof/>
          <w:color w:val="000000"/>
        </w:rPr>
        <w:t>[20]–[22]</w:t>
      </w:r>
      <w:r w:rsidR="00BD6B00">
        <w:rPr>
          <w:rFonts w:cs="David"/>
          <w:color w:val="000000"/>
        </w:rPr>
        <w:fldChar w:fldCharType="end"/>
      </w:r>
      <w:r w:rsidR="0086052C">
        <w:rPr>
          <w:rFonts w:cs="David"/>
          <w:color w:val="000000"/>
        </w:rPr>
        <w:t xml:space="preserve">. </w:t>
      </w:r>
    </w:p>
    <w:p w14:paraId="1B6DF635" w14:textId="3419E83F" w:rsidR="00C43398" w:rsidRDefault="00CE7625" w:rsidP="00E87BA7">
      <w:pPr>
        <w:ind w:right="-2" w:firstLine="720"/>
        <w:rPr>
          <w:ins w:id="43" w:author="Idit Balachsan" w:date="2019-11-13T13:24:00Z"/>
          <w:rFonts w:cs="David"/>
          <w:color w:val="000000" w:themeColor="text1"/>
        </w:rPr>
      </w:pPr>
      <w:r w:rsidRPr="00A10451">
        <w:rPr>
          <w:rFonts w:cs="David" w:hint="cs"/>
          <w:color w:val="000000"/>
        </w:rPr>
        <w:t>As a consequence, sensor measurements are often being used to determine source parameters in an inverse modelling problem of source-term estimation (STE)</w:t>
      </w:r>
      <w:r w:rsidR="00D732FE" w:rsidRPr="00A10451">
        <w:rPr>
          <w:rFonts w:cs="David" w:hint="cs"/>
          <w:color w:val="000000"/>
        </w:rPr>
        <w:t xml:space="preserve"> </w:t>
      </w:r>
      <w:r w:rsidR="00D732FE" w:rsidRPr="00A10451">
        <w:rPr>
          <w:rFonts w:cs="David" w:hint="cs"/>
          <w:color w:val="000000"/>
        </w:rPr>
        <w:fldChar w:fldCharType="begin" w:fldLock="1"/>
      </w:r>
      <w:r w:rsidR="00C66993">
        <w:rPr>
          <w:rFonts w:cs="David"/>
          <w:color w:val="000000"/>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id":"ITEM-2","itemData":{"DOI":"10.1007/978-3-319-89935-0","ISBN":"978-3-319-89934-3","author":[{"dropping-particle":"","family":"Nebenzal","given":"Asaf","non-dropping-particle":"","parse-names":false,"suffix":""},{"dropping-particle":"","family":"Fishbain","given":"Barak","non-dropping-particle":"","parse-names":false,"suffix":""}],"id":"ITEM-2","issued":{"date-parts":[["2017"]]},"number-of-pages":"51-60","publisher":"Springer International Publishing","title":"Hough-Transform-Based Interpolation Scheme for Generating Accurate Dense Spatial Maps of Air Pollutants from Sparse Sensin","type":"book","volume":"507"},"uris":["http://www.mendeley.com/documents/?uuid=87b6364d-9fe8-4206-a926-a25cced92fb3"]}],"mendeley":{"formattedCitation":"[16], [23]","plainTextFormattedCitation":"[16], [23]","previouslyFormattedCitation":"[16], [23]"},"properties":{"noteIndex":0},"schema":"https://github.com/citation-style-language/schema/raw/master/csl-citation.json"}</w:instrText>
      </w:r>
      <w:r w:rsidR="00D732FE" w:rsidRPr="00A10451">
        <w:rPr>
          <w:rFonts w:cs="David" w:hint="cs"/>
          <w:color w:val="000000"/>
        </w:rPr>
        <w:fldChar w:fldCharType="separate"/>
      </w:r>
      <w:r w:rsidR="00C66993" w:rsidRPr="00C66993">
        <w:rPr>
          <w:rFonts w:cs="David"/>
          <w:noProof/>
          <w:color w:val="000000"/>
        </w:rPr>
        <w:t>[16], [23]</w:t>
      </w:r>
      <w:r w:rsidR="00D732FE" w:rsidRPr="00A10451">
        <w:rPr>
          <w:rFonts w:cs="David" w:hint="cs"/>
          <w:color w:val="000000"/>
        </w:rPr>
        <w:fldChar w:fldCharType="end"/>
      </w:r>
      <w:r w:rsidRPr="00A10451">
        <w:rPr>
          <w:rFonts w:cs="David" w:hint="cs"/>
          <w:color w:val="000000"/>
        </w:rPr>
        <w:t xml:space="preserve">. </w:t>
      </w:r>
      <w:r w:rsidR="00A378FC" w:rsidRPr="00A10451">
        <w:rPr>
          <w:rFonts w:cs="David" w:hint="cs"/>
          <w:color w:val="000000"/>
        </w:rPr>
        <w:t>In these methods, source parameters</w:t>
      </w:r>
      <w:r w:rsidR="006D2DC1" w:rsidRPr="00A10451">
        <w:rPr>
          <w:rFonts w:cs="David" w:hint="cs"/>
          <w:color w:val="000000"/>
        </w:rPr>
        <w:t xml:space="preserve"> </w:t>
      </w:r>
      <w:r w:rsidR="009962A6" w:rsidRPr="00A10451">
        <w:rPr>
          <w:rFonts w:cs="David" w:hint="cs"/>
          <w:color w:val="000000"/>
        </w:rPr>
        <w:t>serve</w:t>
      </w:r>
      <w:r w:rsidR="006D2DC1" w:rsidRPr="00A10451">
        <w:rPr>
          <w:rFonts w:cs="David" w:hint="cs"/>
          <w:color w:val="000000"/>
        </w:rPr>
        <w:t xml:space="preserve"> as input to</w:t>
      </w:r>
      <w:r w:rsidR="006712B4" w:rsidRPr="00A10451">
        <w:rPr>
          <w:rFonts w:cs="David" w:hint="cs"/>
          <w:color w:val="FF0000"/>
        </w:rPr>
        <w:t xml:space="preserve"> </w:t>
      </w:r>
      <w:r w:rsidR="006D2DC1" w:rsidRPr="00A10451">
        <w:rPr>
          <w:rFonts w:cs="David" w:hint="cs"/>
          <w:color w:val="000000" w:themeColor="text1"/>
        </w:rPr>
        <w:t>an</w:t>
      </w:r>
      <w:r w:rsidR="006712B4" w:rsidRPr="00A10451">
        <w:rPr>
          <w:rFonts w:cs="David" w:hint="cs"/>
          <w:color w:val="000000" w:themeColor="text1"/>
        </w:rPr>
        <w:t xml:space="preserve"> ATD model</w:t>
      </w:r>
      <w:r w:rsidR="009962A6" w:rsidRPr="00A10451">
        <w:rPr>
          <w:rFonts w:cs="David" w:hint="cs"/>
          <w:color w:val="000000" w:themeColor="text1"/>
        </w:rPr>
        <w:t xml:space="preserve"> and</w:t>
      </w:r>
      <w:r w:rsidR="006D2DC1" w:rsidRPr="00A10451">
        <w:rPr>
          <w:rFonts w:cs="David" w:hint="cs"/>
          <w:color w:val="000000" w:themeColor="text1"/>
        </w:rPr>
        <w:t xml:space="preserve"> are </w:t>
      </w:r>
      <w:r w:rsidR="00A378FC" w:rsidRPr="00A10451">
        <w:rPr>
          <w:rFonts w:cs="David" w:hint="cs"/>
          <w:color w:val="000000"/>
        </w:rPr>
        <w:t xml:space="preserve">modified </w:t>
      </w:r>
      <w:r w:rsidR="00A378FC" w:rsidRPr="00A10451">
        <w:rPr>
          <w:rFonts w:cs="David" w:hint="cs"/>
        </w:rPr>
        <w:t xml:space="preserve">until the difference between the calculated and observed </w:t>
      </w:r>
      <w:r w:rsidR="00E17D35" w:rsidRPr="00A10451">
        <w:rPr>
          <w:rFonts w:cs="David" w:hint="cs"/>
        </w:rPr>
        <w:t>measurements</w:t>
      </w:r>
      <w:r w:rsidR="00A378FC" w:rsidRPr="00A10451">
        <w:rPr>
          <w:rFonts w:cs="David" w:hint="cs"/>
        </w:rPr>
        <w:t xml:space="preserve"> is minimal.</w:t>
      </w:r>
      <w:r w:rsidR="00F31399" w:rsidRPr="00A10451">
        <w:rPr>
          <w:rFonts w:cs="David" w:hint="cs"/>
        </w:rPr>
        <w:t xml:space="preserve"> </w:t>
      </w:r>
      <w:r w:rsidR="001064C0" w:rsidRPr="00A10451">
        <w:rPr>
          <w:rFonts w:cs="David" w:hint="cs"/>
        </w:rPr>
        <w:t>Usually, an</w:t>
      </w:r>
      <w:r w:rsidR="00B61012" w:rsidRPr="00A10451">
        <w:rPr>
          <w:rFonts w:cs="David" w:hint="cs"/>
        </w:rPr>
        <w:t xml:space="preserve"> optimization technique is applied </w:t>
      </w:r>
      <w:r w:rsidR="00984581" w:rsidRPr="00A10451">
        <w:rPr>
          <w:rFonts w:cs="David" w:hint="cs"/>
        </w:rPr>
        <w:t xml:space="preserve">in order to </w:t>
      </w:r>
      <w:r w:rsidR="00624AFB" w:rsidRPr="00A10451">
        <w:rPr>
          <w:rFonts w:cs="David" w:hint="cs"/>
        </w:rPr>
        <w:t>search the solution space and reach an accurate evaluation.</w:t>
      </w:r>
      <w:r w:rsidR="00B90110" w:rsidRPr="00A10451">
        <w:rPr>
          <w:rFonts w:cs="David" w:hint="cs"/>
        </w:rPr>
        <w:t xml:space="preserve"> </w:t>
      </w:r>
      <w:r w:rsidR="00706F09" w:rsidRPr="00A10451">
        <w:rPr>
          <w:rFonts w:cs="David" w:hint="cs"/>
          <w:color w:val="000000" w:themeColor="text1"/>
        </w:rPr>
        <w:t>The e</w:t>
      </w:r>
      <w:r w:rsidR="00F16981" w:rsidRPr="00A10451">
        <w:rPr>
          <w:rFonts w:cs="David" w:hint="cs"/>
          <w:color w:val="000000" w:themeColor="text1"/>
        </w:rPr>
        <w:t>stimation of source parameter</w:t>
      </w:r>
      <w:r w:rsidR="00706F09" w:rsidRPr="00A10451">
        <w:rPr>
          <w:rFonts w:cs="David" w:hint="cs"/>
          <w:color w:val="000000" w:themeColor="text1"/>
        </w:rPr>
        <w:t xml:space="preserve">s </w:t>
      </w:r>
      <w:r w:rsidR="00F16981" w:rsidRPr="00A10451">
        <w:rPr>
          <w:rFonts w:cs="David" w:hint="cs"/>
          <w:color w:val="000000" w:themeColor="text1"/>
        </w:rPr>
        <w:t xml:space="preserve">can </w:t>
      </w:r>
      <w:r w:rsidR="002C6795" w:rsidRPr="00A10451">
        <w:rPr>
          <w:rFonts w:cs="David" w:hint="cs"/>
          <w:color w:val="000000" w:themeColor="text1"/>
        </w:rPr>
        <w:t>also</w:t>
      </w:r>
      <w:r w:rsidR="00F16981" w:rsidRPr="00A10451">
        <w:rPr>
          <w:rFonts w:cs="David" w:hint="cs"/>
          <w:color w:val="000000" w:themeColor="text1"/>
        </w:rPr>
        <w:t xml:space="preserve"> </w:t>
      </w:r>
      <w:r w:rsidR="00C84087" w:rsidRPr="00A10451">
        <w:rPr>
          <w:rFonts w:cs="David" w:hint="cs"/>
          <w:color w:val="000000" w:themeColor="text1"/>
        </w:rPr>
        <w:t xml:space="preserve">serve </w:t>
      </w:r>
      <w:r w:rsidR="00F16981" w:rsidRPr="00A10451">
        <w:rPr>
          <w:rFonts w:cs="David" w:hint="cs"/>
          <w:color w:val="000000" w:themeColor="text1"/>
        </w:rPr>
        <w:t>as an objective of its ow</w:t>
      </w:r>
      <w:r w:rsidR="00E1583A" w:rsidRPr="00A10451">
        <w:rPr>
          <w:rFonts w:cs="David" w:hint="cs"/>
          <w:color w:val="000000" w:themeColor="text1"/>
        </w:rPr>
        <w:t>n</w:t>
      </w:r>
      <w:r w:rsidR="00C16CB9">
        <w:rPr>
          <w:rFonts w:cs="David"/>
          <w:color w:val="000000" w:themeColor="text1"/>
        </w:rPr>
        <w:t>, rather than generating high resolution concentration maps;</w:t>
      </w:r>
      <w:r w:rsidR="00C13BDB" w:rsidRPr="00A10451">
        <w:rPr>
          <w:rFonts w:cs="David" w:hint="cs"/>
          <w:color w:val="000000" w:themeColor="text1"/>
        </w:rPr>
        <w:t xml:space="preserve"> </w:t>
      </w:r>
      <w:r w:rsidR="00C16CB9">
        <w:rPr>
          <w:rFonts w:cs="David"/>
          <w:color w:val="000000" w:themeColor="text1"/>
        </w:rPr>
        <w:t>i</w:t>
      </w:r>
      <w:r w:rsidR="00C16CB9" w:rsidRPr="00A10451">
        <w:rPr>
          <w:rFonts w:cs="David" w:hint="cs"/>
          <w:color w:val="000000" w:themeColor="text1"/>
        </w:rPr>
        <w:t xml:space="preserve">n </w:t>
      </w:r>
      <w:r w:rsidR="000471B7" w:rsidRPr="00A10451">
        <w:rPr>
          <w:rFonts w:cs="David" w:hint="cs"/>
          <w:color w:val="000000" w:themeColor="text1"/>
        </w:rPr>
        <w:t>the case of a chemical attack</w:t>
      </w:r>
      <w:r w:rsidR="000E39B8" w:rsidRPr="00A10451">
        <w:rPr>
          <w:rFonts w:cs="David" w:hint="cs"/>
          <w:color w:val="000000" w:themeColor="text1"/>
        </w:rPr>
        <w:t xml:space="preserve"> or </w:t>
      </w:r>
      <w:r w:rsidR="000471B7" w:rsidRPr="00A10451">
        <w:rPr>
          <w:rFonts w:cs="David" w:hint="cs"/>
          <w:color w:val="000000" w:themeColor="text1"/>
        </w:rPr>
        <w:t>a</w:t>
      </w:r>
      <w:r w:rsidR="00C43398" w:rsidRPr="00A10451">
        <w:rPr>
          <w:rFonts w:cs="David" w:hint="cs"/>
          <w:color w:val="000000" w:themeColor="text1"/>
        </w:rPr>
        <w:t xml:space="preserve">n </w:t>
      </w:r>
      <w:r w:rsidR="000E39B8" w:rsidRPr="00A10451">
        <w:rPr>
          <w:rFonts w:cs="David" w:hint="cs"/>
          <w:color w:val="000000" w:themeColor="text1"/>
        </w:rPr>
        <w:t xml:space="preserve">industrial </w:t>
      </w:r>
      <w:r w:rsidR="000471B7" w:rsidRPr="00A10451">
        <w:rPr>
          <w:rFonts w:cs="David" w:hint="cs"/>
          <w:color w:val="000000" w:themeColor="text1"/>
        </w:rPr>
        <w:t>leak</w:t>
      </w:r>
      <w:r w:rsidR="000E39B8" w:rsidRPr="00A10451">
        <w:rPr>
          <w:rFonts w:cs="David" w:hint="cs"/>
          <w:color w:val="000000" w:themeColor="text1"/>
        </w:rPr>
        <w:t xml:space="preserve">, </w:t>
      </w:r>
      <w:r w:rsidR="00272C1B" w:rsidRPr="00A10451">
        <w:rPr>
          <w:rFonts w:cs="David" w:hint="cs"/>
          <w:color w:val="000000" w:themeColor="text1"/>
        </w:rPr>
        <w:t>locat</w:t>
      </w:r>
      <w:r w:rsidR="00B02A1B" w:rsidRPr="00A10451">
        <w:rPr>
          <w:rFonts w:cs="David" w:hint="cs"/>
          <w:color w:val="000000" w:themeColor="text1"/>
        </w:rPr>
        <w:t>ing</w:t>
      </w:r>
      <w:r w:rsidR="00272C1B" w:rsidRPr="00A10451">
        <w:rPr>
          <w:rFonts w:cs="David" w:hint="cs"/>
          <w:color w:val="000000" w:themeColor="text1"/>
        </w:rPr>
        <w:t xml:space="preserve"> the position and the leak rate</w:t>
      </w:r>
      <w:r w:rsidR="00C43398" w:rsidRPr="00A10451">
        <w:rPr>
          <w:rFonts w:cs="David" w:hint="cs"/>
          <w:color w:val="000000" w:themeColor="text1"/>
        </w:rPr>
        <w:t xml:space="preserve"> of the </w:t>
      </w:r>
      <w:r w:rsidR="00B70C50" w:rsidRPr="00A10451">
        <w:rPr>
          <w:rFonts w:cs="David" w:hint="cs"/>
          <w:color w:val="000000" w:themeColor="text1"/>
        </w:rPr>
        <w:t>cause</w:t>
      </w:r>
      <w:r w:rsidR="00C43398" w:rsidRPr="00A10451">
        <w:rPr>
          <w:rFonts w:cs="David" w:hint="cs"/>
          <w:color w:val="000000" w:themeColor="text1"/>
        </w:rPr>
        <w:t xml:space="preserve"> </w:t>
      </w:r>
      <w:r w:rsidR="006148FA" w:rsidRPr="00A10451">
        <w:rPr>
          <w:rFonts w:cs="David" w:hint="cs"/>
          <w:color w:val="000000" w:themeColor="text1"/>
        </w:rPr>
        <w:t xml:space="preserve">is the </w:t>
      </w:r>
      <w:r w:rsidR="006B28ED" w:rsidRPr="00A10451">
        <w:rPr>
          <w:rFonts w:cs="David" w:hint="cs"/>
          <w:color w:val="000000" w:themeColor="text1"/>
        </w:rPr>
        <w:t>primarily</w:t>
      </w:r>
      <w:r w:rsidR="006148FA" w:rsidRPr="00A10451">
        <w:rPr>
          <w:rFonts w:cs="David" w:hint="cs"/>
          <w:color w:val="000000" w:themeColor="text1"/>
        </w:rPr>
        <w:t xml:space="preserve"> step </w:t>
      </w:r>
      <w:r w:rsidR="00C84087" w:rsidRPr="00A10451">
        <w:rPr>
          <w:rFonts w:cs="David" w:hint="cs"/>
          <w:color w:val="000000" w:themeColor="text1"/>
        </w:rPr>
        <w:t xml:space="preserve">before </w:t>
      </w:r>
      <w:r w:rsidR="00C43398" w:rsidRPr="00A10451">
        <w:rPr>
          <w:rFonts w:cs="David" w:hint="cs"/>
          <w:color w:val="000000" w:themeColor="text1"/>
        </w:rPr>
        <w:t>tak</w:t>
      </w:r>
      <w:r w:rsidR="00B02A1B" w:rsidRPr="00A10451">
        <w:rPr>
          <w:rFonts w:cs="David" w:hint="cs"/>
          <w:color w:val="000000" w:themeColor="text1"/>
        </w:rPr>
        <w:t>ing</w:t>
      </w:r>
      <w:r w:rsidR="00C43398" w:rsidRPr="00A10451">
        <w:rPr>
          <w:rFonts w:cs="David" w:hint="cs"/>
          <w:color w:val="000000" w:themeColor="text1"/>
        </w:rPr>
        <w:t xml:space="preserve"> </w:t>
      </w:r>
      <w:r w:rsidR="00B02A1B" w:rsidRPr="00A10451">
        <w:rPr>
          <w:rFonts w:cs="David" w:hint="cs"/>
          <w:color w:val="000000" w:themeColor="text1"/>
        </w:rPr>
        <w:t xml:space="preserve">any </w:t>
      </w:r>
      <w:r w:rsidR="00C84087" w:rsidRPr="00A10451">
        <w:rPr>
          <w:rFonts w:cs="David" w:hint="cs"/>
          <w:color w:val="000000" w:themeColor="text1"/>
        </w:rPr>
        <w:t>action</w:t>
      </w:r>
      <w:r w:rsidR="00C43398" w:rsidRPr="00A10451">
        <w:rPr>
          <w:rFonts w:cs="David" w:hint="cs"/>
          <w:color w:val="000000" w:themeColor="text1"/>
        </w:rPr>
        <w:t xml:space="preserve">. </w:t>
      </w:r>
      <w:r w:rsidR="009E76EB">
        <w:rPr>
          <w:rFonts w:cs="David"/>
          <w:color w:val="000000" w:themeColor="text1"/>
        </w:rPr>
        <w:t xml:space="preserve">Similarly to the sparse representation problem, the WDESN’s input has a dramatical impact on the accuracy of STE methodologies, and thus, sensors’ </w:t>
      </w:r>
      <w:r w:rsidR="009E76EB" w:rsidRPr="00BB5FEF">
        <w:rPr>
          <w:rFonts w:cs="David"/>
          <w:color w:val="000000" w:themeColor="text1"/>
        </w:rPr>
        <w:t>location allocation</w:t>
      </w:r>
      <w:r w:rsidR="00C66993">
        <w:rPr>
          <w:rFonts w:cs="David"/>
          <w:color w:val="000000" w:themeColor="text1"/>
        </w:rPr>
        <w:t xml:space="preserve"> </w:t>
      </w:r>
      <w:r w:rsidR="00C66993">
        <w:rPr>
          <w:rFonts w:cs="David"/>
          <w:color w:val="000000" w:themeColor="text1"/>
        </w:rPr>
        <w:fldChar w:fldCharType="begin" w:fldLock="1"/>
      </w:r>
      <w:r w:rsidR="001E20E7">
        <w:rPr>
          <w:rFonts w:cs="David"/>
          <w:color w:val="000000" w:themeColor="text1"/>
        </w:rPr>
        <w:instrText>ADDIN CSL_CITATION {"citationItems":[{"id":"ITEM-1","itemData":{"DOI":"10.1016/j.atmosenv.2004.06.049","ISSN":"13522310","abstract":"This study addresses two objectives: (1) to develop a formal method of optimally locating a dense network of air pollution monitoring stations; and (2) to derive an exposure assessment model based on these monitoring data and related land use, population, and biophysical information. Previous studies have located monitors in an ad hoc fashion, favouring the placement of monitors in traffic \"hot spots\" or in areas deemed subjectively to be of interest. We apply our methodology in locating 100 nitrogen dioxide monitors in Toronto, Canada. Locations identified by the method represent land use, transportation infrastructure and the distribution of at-risk populations. Our exposure assessments derived from the monitoring program produce reasonable estimates at the intra-urban scale. The method for optimally locating monitors may have widespread applicability for the design of pollution monitoring networks, particularly for measuring traffic pollutants with fine-scale spatial variability. © 2005 Elsevier Ltd. All rights reserved.","author":[{"dropping-particle":"","family":"Kanaroglou","given":"Pavlos S.","non-dropping-particle":"","parse-names":false,"suffix":""},{"dropping-particle":"","family":"Jerrett","given":"Michael","non-dropping-particle":"","parse-names":false,"suffix":""},{"dropping-particle":"","family":"Morrison","given":"Jason","non-dropping-particle":"","parse-names":false,"suffix":""},{"dropping-particle":"","family":"Beckerman","given":"Bernardo","non-dropping-particle":"","parse-names":false,"suffix":""},{"dropping-particle":"","family":"Arain","given":"M. Altaf","non-dropping-particle":"","parse-names":false,"suffix":""},{"dropping-particle":"","family":"Gilbert","given":"Nicolas L.","non-dropping-particle":"","parse-names":false,"suffix":""},{"dropping-particle":"","family":"Brook","given":"Jeffrey R.","non-dropping-particle":"","parse-names":false,"suffix":""}],"container-title":"Atmospheric Environment","id":"ITEM-1","issue":"13","issued":{"date-parts":[["2005"]]},"page":"2399-2409","title":"Establishing an air pollution monitoring network for intra-urban population exposure assessment: A location-allocation approach","type":"article-journal","volume":"39"},"uris":["http://www.mendeley.com/documents/?uuid=45543648-b33d-4307-b60a-9fa31d29ce39"]}],"mendeley":{"formattedCitation":"[24]","plainTextFormattedCitation":"[24]","previouslyFormattedCitation":"[24]"},"properties":{"noteIndex":0},"schema":"https://github.com/citation-style-language/schema/raw/master/csl-citation.json"}</w:instrText>
      </w:r>
      <w:r w:rsidR="00C66993">
        <w:rPr>
          <w:rFonts w:cs="David"/>
          <w:color w:val="000000" w:themeColor="text1"/>
        </w:rPr>
        <w:fldChar w:fldCharType="separate"/>
      </w:r>
      <w:r w:rsidR="00C66993" w:rsidRPr="00C66993">
        <w:rPr>
          <w:rFonts w:cs="David"/>
          <w:noProof/>
          <w:color w:val="000000" w:themeColor="text1"/>
        </w:rPr>
        <w:t>[24]</w:t>
      </w:r>
      <w:r w:rsidR="00C66993">
        <w:rPr>
          <w:rFonts w:cs="David"/>
          <w:color w:val="000000" w:themeColor="text1"/>
        </w:rPr>
        <w:fldChar w:fldCharType="end"/>
      </w:r>
      <w:r w:rsidR="00C66993">
        <w:rPr>
          <w:rFonts w:cs="David"/>
          <w:color w:val="000000" w:themeColor="text1"/>
        </w:rPr>
        <w:t xml:space="preserve"> </w:t>
      </w:r>
      <w:r w:rsidR="009E76EB">
        <w:rPr>
          <w:rFonts w:cs="David"/>
          <w:color w:val="000000" w:themeColor="text1"/>
        </w:rPr>
        <w:t>problem is a major factor that must be addressed.</w:t>
      </w:r>
    </w:p>
    <w:p w14:paraId="42DA851E" w14:textId="77777777" w:rsidR="008917C3" w:rsidRPr="00A10451" w:rsidRDefault="008917C3" w:rsidP="00E87BA7">
      <w:pPr>
        <w:ind w:right="-2"/>
        <w:rPr>
          <w:rFonts w:cs="David"/>
          <w:color w:val="000000" w:themeColor="text1"/>
        </w:rPr>
      </w:pPr>
    </w:p>
    <w:p w14:paraId="16B049D8" w14:textId="0FB46ABD" w:rsidR="001E61E8" w:rsidRDefault="0081600D" w:rsidP="00E87BA7">
      <w:pPr>
        <w:pStyle w:val="Heading2"/>
      </w:pPr>
      <w:bookmarkStart w:id="44" w:name="_Toc31024279"/>
      <w:r>
        <w:t>N</w:t>
      </w:r>
      <w:r w:rsidR="00E773DD" w:rsidRPr="00A10451">
        <w:rPr>
          <w:rFonts w:hint="cs"/>
        </w:rPr>
        <w:t>etwork deployment</w:t>
      </w:r>
      <w:bookmarkEnd w:id="44"/>
    </w:p>
    <w:p w14:paraId="32737F91" w14:textId="237D203B" w:rsidR="001E61E8" w:rsidRDefault="001E61E8" w:rsidP="00E87BA7">
      <w:pPr>
        <w:ind w:right="-2"/>
        <w:rPr>
          <w:rFonts w:cs="David"/>
          <w:color w:val="000000"/>
        </w:rPr>
      </w:pPr>
      <w:bookmarkStart w:id="45" w:name="OLE_LINK122"/>
      <w:bookmarkStart w:id="46" w:name="OLE_LINK123"/>
      <w:r>
        <w:rPr>
          <w:rFonts w:cs="David"/>
          <w:color w:val="000000"/>
        </w:rPr>
        <w:t xml:space="preserve">The above given background </w:t>
      </w:r>
      <w:r w:rsidR="00C56741">
        <w:rPr>
          <w:rFonts w:cs="David"/>
          <w:color w:val="000000"/>
        </w:rPr>
        <w:t xml:space="preserve">describes some general aspects related to air pollution, while emphasizing </w:t>
      </w:r>
      <w:r>
        <w:rPr>
          <w:rFonts w:cs="David"/>
          <w:color w:val="000000"/>
        </w:rPr>
        <w:t xml:space="preserve">the </w:t>
      </w:r>
      <w:r w:rsidR="00764D4A">
        <w:rPr>
          <w:rFonts w:cs="David"/>
          <w:color w:val="000000"/>
        </w:rPr>
        <w:t xml:space="preserve">major </w:t>
      </w:r>
      <w:r w:rsidR="008B76A0">
        <w:rPr>
          <w:rFonts w:cs="David"/>
          <w:color w:val="000000"/>
        </w:rPr>
        <w:t>issues</w:t>
      </w:r>
      <w:r>
        <w:rPr>
          <w:rFonts w:cs="David"/>
          <w:color w:val="000000"/>
        </w:rPr>
        <w:t xml:space="preserve"> </w:t>
      </w:r>
      <w:r w:rsidR="00872F92">
        <w:rPr>
          <w:rFonts w:cs="David"/>
          <w:color w:val="000000"/>
        </w:rPr>
        <w:t xml:space="preserve">found </w:t>
      </w:r>
      <w:r w:rsidR="00C56741">
        <w:rPr>
          <w:rFonts w:cs="David"/>
          <w:color w:val="000000"/>
        </w:rPr>
        <w:t>in the field of monitoring</w:t>
      </w:r>
      <w:r w:rsidR="00CD0020">
        <w:rPr>
          <w:rFonts w:cs="David"/>
          <w:color w:val="000000"/>
        </w:rPr>
        <w:t xml:space="preserve">, including - </w:t>
      </w:r>
      <w:r>
        <w:rPr>
          <w:rFonts w:cs="David"/>
          <w:color w:val="000000"/>
        </w:rPr>
        <w:t xml:space="preserve">the </w:t>
      </w:r>
      <w:r w:rsidRPr="00A10451">
        <w:rPr>
          <w:rFonts w:cs="David" w:hint="cs"/>
          <w:color w:val="000000"/>
        </w:rPr>
        <w:t xml:space="preserve">sparse representation </w:t>
      </w:r>
      <w:r>
        <w:rPr>
          <w:rFonts w:cs="David"/>
          <w:color w:val="000000"/>
        </w:rPr>
        <w:t xml:space="preserve">in space </w:t>
      </w:r>
      <w:r w:rsidRPr="00A10451">
        <w:rPr>
          <w:rFonts w:cs="David" w:hint="cs"/>
          <w:color w:val="000000"/>
        </w:rPr>
        <w:t xml:space="preserve">of </w:t>
      </w:r>
      <w:r>
        <w:rPr>
          <w:rFonts w:cs="David"/>
          <w:color w:val="000000"/>
        </w:rPr>
        <w:t xml:space="preserve">pollution </w:t>
      </w:r>
      <w:r w:rsidRPr="00A10451">
        <w:rPr>
          <w:rFonts w:cs="David" w:hint="cs"/>
          <w:color w:val="000000"/>
        </w:rPr>
        <w:t>concentration</w:t>
      </w:r>
      <w:r>
        <w:rPr>
          <w:rFonts w:cs="David"/>
          <w:color w:val="000000"/>
        </w:rPr>
        <w:t>s</w:t>
      </w:r>
      <w:r w:rsidR="001E7E4D">
        <w:rPr>
          <w:rFonts w:cs="David"/>
          <w:color w:val="000000"/>
        </w:rPr>
        <w:t xml:space="preserve"> achieved by </w:t>
      </w:r>
      <w:r w:rsidR="00CB692B">
        <w:rPr>
          <w:rFonts w:cs="David"/>
          <w:color w:val="000000"/>
        </w:rPr>
        <w:t>today</w:t>
      </w:r>
      <w:r w:rsidR="00CD0020">
        <w:rPr>
          <w:rFonts w:cs="David"/>
          <w:color w:val="000000"/>
        </w:rPr>
        <w:t xml:space="preserve">s’ </w:t>
      </w:r>
      <w:r w:rsidR="001E7E4D">
        <w:rPr>
          <w:rFonts w:cs="David"/>
          <w:color w:val="000000"/>
        </w:rPr>
        <w:t>common</w:t>
      </w:r>
      <w:r w:rsidR="00F536B5">
        <w:rPr>
          <w:rFonts w:cs="David"/>
          <w:color w:val="000000"/>
        </w:rPr>
        <w:t>ly</w:t>
      </w:r>
      <w:r w:rsidR="001E7E4D">
        <w:rPr>
          <w:rFonts w:cs="David"/>
          <w:color w:val="000000"/>
        </w:rPr>
        <w:t xml:space="preserve"> used monitoring methods</w:t>
      </w:r>
      <w:r>
        <w:rPr>
          <w:rFonts w:cs="David"/>
          <w:color w:val="000000"/>
        </w:rPr>
        <w:t xml:space="preserve">, the </w:t>
      </w:r>
      <w:r w:rsidR="00D52723">
        <w:rPr>
          <w:rFonts w:cs="David"/>
          <w:color w:val="000000"/>
        </w:rPr>
        <w:t>low</w:t>
      </w:r>
      <w:r w:rsidR="001E7E4D">
        <w:rPr>
          <w:rFonts w:cs="David"/>
          <w:color w:val="000000"/>
        </w:rPr>
        <w:t xml:space="preserve"> availability</w:t>
      </w:r>
      <w:r>
        <w:rPr>
          <w:rFonts w:cs="David"/>
          <w:color w:val="000000"/>
        </w:rPr>
        <w:t xml:space="preserve"> </w:t>
      </w:r>
      <w:r w:rsidR="00D52723">
        <w:rPr>
          <w:rFonts w:cs="David"/>
          <w:color w:val="000000"/>
        </w:rPr>
        <w:t xml:space="preserve">of data </w:t>
      </w:r>
      <w:r w:rsidR="001E7E4D">
        <w:rPr>
          <w:rFonts w:cs="David"/>
          <w:color w:val="000000"/>
        </w:rPr>
        <w:t>on pollutant release rates</w:t>
      </w:r>
      <w:r w:rsidR="00935845">
        <w:rPr>
          <w:rFonts w:cs="David"/>
          <w:color w:val="000000"/>
        </w:rPr>
        <w:t xml:space="preserve"> </w:t>
      </w:r>
      <w:r w:rsidR="008B76A0">
        <w:rPr>
          <w:rFonts w:cs="David"/>
          <w:color w:val="000000"/>
        </w:rPr>
        <w:t xml:space="preserve">from point sources </w:t>
      </w:r>
      <w:r w:rsidR="00935845">
        <w:rPr>
          <w:rFonts w:cs="David"/>
          <w:color w:val="000000"/>
        </w:rPr>
        <w:t xml:space="preserve">which </w:t>
      </w:r>
      <w:r w:rsidR="006527EA">
        <w:rPr>
          <w:rFonts w:cs="David"/>
          <w:color w:val="000000"/>
        </w:rPr>
        <w:t>requires source term estimation</w:t>
      </w:r>
      <w:r w:rsidR="00872F92">
        <w:rPr>
          <w:rFonts w:cs="David"/>
          <w:color w:val="000000"/>
        </w:rPr>
        <w:t>,</w:t>
      </w:r>
      <w:r w:rsidR="00CD0020">
        <w:rPr>
          <w:rFonts w:cs="David"/>
          <w:color w:val="000000"/>
        </w:rPr>
        <w:t xml:space="preserve"> or</w:t>
      </w:r>
      <w:r>
        <w:rPr>
          <w:rFonts w:cs="David"/>
          <w:color w:val="000000"/>
        </w:rPr>
        <w:t xml:space="preserve"> the </w:t>
      </w:r>
      <w:r w:rsidR="00C56741">
        <w:rPr>
          <w:rFonts w:cs="David"/>
          <w:color w:val="000000"/>
        </w:rPr>
        <w:t xml:space="preserve">high </w:t>
      </w:r>
      <w:r>
        <w:rPr>
          <w:rFonts w:cs="David"/>
          <w:color w:val="000000"/>
        </w:rPr>
        <w:t xml:space="preserve">cost of maintaining a monitoring network. </w:t>
      </w:r>
      <w:r w:rsidR="008312DE">
        <w:rPr>
          <w:rFonts w:cs="David"/>
          <w:color w:val="000000"/>
        </w:rPr>
        <w:t xml:space="preserve">As </w:t>
      </w:r>
      <w:r w:rsidR="008312DE">
        <w:rPr>
          <w:rFonts w:cs="David"/>
          <w:color w:val="000000"/>
        </w:rPr>
        <w:lastRenderedPageBreak/>
        <w:t>shortly specified, t</w:t>
      </w:r>
      <w:r w:rsidR="007F7D95">
        <w:rPr>
          <w:rFonts w:cs="David"/>
          <w:color w:val="000000"/>
        </w:rPr>
        <w:t xml:space="preserve">he </w:t>
      </w:r>
      <w:r w:rsidR="00236A13">
        <w:rPr>
          <w:rFonts w:cs="David"/>
          <w:color w:val="000000"/>
        </w:rPr>
        <w:t xml:space="preserve">use of </w:t>
      </w:r>
      <w:r w:rsidR="007F7D95">
        <w:rPr>
          <w:rFonts w:cs="David"/>
          <w:color w:val="000000"/>
        </w:rPr>
        <w:t xml:space="preserve">a WDESN </w:t>
      </w:r>
      <w:r w:rsidR="00EF3F08">
        <w:rPr>
          <w:rFonts w:cs="David"/>
          <w:color w:val="000000"/>
        </w:rPr>
        <w:t xml:space="preserve">may help overcome some </w:t>
      </w:r>
      <w:r w:rsidR="00872F92">
        <w:rPr>
          <w:rFonts w:cs="David"/>
          <w:color w:val="000000"/>
        </w:rPr>
        <w:t xml:space="preserve">of these challenges, </w:t>
      </w:r>
      <w:r w:rsidR="005F667E">
        <w:rPr>
          <w:rFonts w:cs="David"/>
          <w:color w:val="000000"/>
        </w:rPr>
        <w:t>but</w:t>
      </w:r>
      <w:r w:rsidR="00543E8B">
        <w:rPr>
          <w:rFonts w:cs="David"/>
          <w:color w:val="000000"/>
        </w:rPr>
        <w:t xml:space="preserve"> evidently</w:t>
      </w:r>
      <w:r w:rsidR="00872F92">
        <w:rPr>
          <w:rFonts w:cs="David"/>
          <w:color w:val="000000"/>
        </w:rPr>
        <w:t xml:space="preserve"> </w:t>
      </w:r>
      <w:r w:rsidR="00E92F2B">
        <w:rPr>
          <w:rFonts w:cs="David"/>
          <w:color w:val="000000"/>
        </w:rPr>
        <w:t>poses</w:t>
      </w:r>
      <w:r w:rsidR="005F667E">
        <w:rPr>
          <w:rFonts w:cs="David"/>
          <w:color w:val="000000"/>
        </w:rPr>
        <w:t xml:space="preserve"> a new one – </w:t>
      </w:r>
      <w:r w:rsidR="0085508E">
        <w:rPr>
          <w:rFonts w:cs="David"/>
          <w:color w:val="000000"/>
        </w:rPr>
        <w:t>finding</w:t>
      </w:r>
      <w:r w:rsidR="005F667E">
        <w:rPr>
          <w:rFonts w:cs="David"/>
          <w:color w:val="000000"/>
        </w:rPr>
        <w:t xml:space="preserve"> the optimal way to deploy </w:t>
      </w:r>
      <w:r w:rsidR="0085508E">
        <w:rPr>
          <w:rFonts w:cs="David"/>
          <w:color w:val="000000"/>
        </w:rPr>
        <w:t xml:space="preserve">it. </w:t>
      </w:r>
    </w:p>
    <w:bookmarkEnd w:id="45"/>
    <w:bookmarkEnd w:id="46"/>
    <w:p w14:paraId="5083CDB4" w14:textId="62135126" w:rsidR="00F25B7C" w:rsidRDefault="003039CC" w:rsidP="00E87BA7">
      <w:pPr>
        <w:ind w:right="-2" w:firstLine="720"/>
        <w:rPr>
          <w:rFonts w:cs="David"/>
          <w:color w:val="000000"/>
        </w:rPr>
      </w:pPr>
      <w:r w:rsidRPr="003039CC">
        <w:rPr>
          <w:rFonts w:cs="David" w:hint="cs"/>
          <w:color w:val="000000"/>
        </w:rPr>
        <w:t xml:space="preserve">When resources are unlimited, the challenge of representing the pollution field well or sufficiently estimating source parameters, becomes </w:t>
      </w:r>
      <w:r w:rsidR="00574A06">
        <w:rPr>
          <w:rFonts w:cs="David"/>
          <w:color w:val="000000"/>
        </w:rPr>
        <w:t>an easier task through a</w:t>
      </w:r>
      <w:r w:rsidRPr="003039CC">
        <w:rPr>
          <w:rFonts w:cs="David"/>
          <w:color w:val="000000"/>
        </w:rPr>
        <w:t xml:space="preserve"> deployment of a</w:t>
      </w:r>
      <w:r w:rsidR="00462CE0">
        <w:rPr>
          <w:rFonts w:cs="David"/>
          <w:color w:val="000000"/>
        </w:rPr>
        <w:t xml:space="preserve">n extensive </w:t>
      </w:r>
      <w:r w:rsidRPr="003039CC">
        <w:rPr>
          <w:rFonts w:cs="David"/>
          <w:color w:val="000000"/>
        </w:rPr>
        <w:t xml:space="preserve">number of sensors to reach </w:t>
      </w:r>
      <w:r w:rsidR="00574A06">
        <w:rPr>
          <w:rFonts w:cs="David"/>
          <w:color w:val="000000"/>
        </w:rPr>
        <w:t xml:space="preserve">a </w:t>
      </w:r>
      <w:r w:rsidRPr="003039CC">
        <w:rPr>
          <w:rFonts w:cs="David"/>
          <w:color w:val="000000"/>
        </w:rPr>
        <w:t>full cover of the area. </w:t>
      </w:r>
      <w:r w:rsidRPr="003039CC">
        <w:rPr>
          <w:rFonts w:cs="David" w:hint="cs"/>
          <w:color w:val="000000"/>
        </w:rPr>
        <w:t>However, as financial and human resources are usually limited, a smart and rigorous deployment of a network of sensors is needed, one which can provide the best performance for its designated application with the lowest possible cost</w:t>
      </w:r>
      <w:r w:rsidR="001B6362">
        <w:rPr>
          <w:rFonts w:cs="David"/>
          <w:color w:val="000000"/>
        </w:rPr>
        <w:t xml:space="preserve">. </w:t>
      </w:r>
    </w:p>
    <w:p w14:paraId="3E4B47BD" w14:textId="5570001C" w:rsidR="00AE467C" w:rsidRDefault="001B6362" w:rsidP="00E87BA7">
      <w:pPr>
        <w:ind w:right="-2" w:firstLine="720"/>
      </w:pPr>
      <w:r>
        <w:rPr>
          <w:rFonts w:cs="David"/>
          <w:color w:val="000000"/>
        </w:rPr>
        <w:t xml:space="preserve">The cost of a network is </w:t>
      </w:r>
      <w:r w:rsidR="00695663">
        <w:rPr>
          <w:rFonts w:cs="David"/>
          <w:color w:val="000000"/>
        </w:rPr>
        <w:t>usually determined by</w:t>
      </w:r>
      <w:r w:rsidR="00695663">
        <w:rPr>
          <w:rFonts w:cs="David"/>
          <w:color w:val="000000" w:themeColor="text1"/>
        </w:rPr>
        <w:t xml:space="preserve"> the </w:t>
      </w:r>
      <w:r w:rsidR="00AE467C">
        <w:t>number of sensors and their attributes</w:t>
      </w:r>
      <w:r w:rsidR="00AB063E">
        <w:t xml:space="preserve">, such as </w:t>
      </w:r>
      <w:r w:rsidR="00AE467C">
        <w:t>sensitivity and dynamic range</w:t>
      </w:r>
      <w:r w:rsidR="00695663">
        <w:t xml:space="preserve">. </w:t>
      </w:r>
      <w:r>
        <w:t>Placement locations</w:t>
      </w:r>
      <w:r w:rsidR="0086074D">
        <w:t xml:space="preserve"> need to be considered as well, </w:t>
      </w:r>
      <w:r w:rsidR="00AE467C">
        <w:t xml:space="preserve">as the deployment of sensors close to a leak may be costly due to additional operational costs to cope with the expected </w:t>
      </w:r>
      <w:bookmarkStart w:id="47" w:name="OLE_LINK66"/>
      <w:bookmarkStart w:id="48" w:name="OLE_LINK67"/>
      <w:r w:rsidR="000B0FAE">
        <w:t>severe</w:t>
      </w:r>
      <w:r w:rsidR="00AE467C">
        <w:t xml:space="preserve"> </w:t>
      </w:r>
      <w:bookmarkEnd w:id="47"/>
      <w:bookmarkEnd w:id="48"/>
      <w:r w:rsidR="00AE467C">
        <w:t>environment</w:t>
      </w:r>
      <w:r w:rsidR="0086074D">
        <w:t xml:space="preserve">. On </w:t>
      </w:r>
      <w:r w:rsidR="00AE467C">
        <w:t xml:space="preserve">the other hand, </w:t>
      </w:r>
      <w:r w:rsidR="00C94290">
        <w:t xml:space="preserve">it </w:t>
      </w:r>
      <w:r w:rsidR="0086074D">
        <w:t>can</w:t>
      </w:r>
      <w:r w:rsidR="00AE467C">
        <w:t xml:space="preserve"> enable using less</w:t>
      </w:r>
      <w:r w:rsidR="00393CBC">
        <w:t>-</w:t>
      </w:r>
      <w:r w:rsidR="00AE467C">
        <w:t>sensitive sensor</w:t>
      </w:r>
      <w:r w:rsidR="0086074D">
        <w:t>s, which are usually cheaper</w:t>
      </w:r>
      <w:r w:rsidR="00AE467C">
        <w:t xml:space="preserve">. It </w:t>
      </w:r>
      <w:r w:rsidR="0093363E">
        <w:t>should</w:t>
      </w:r>
      <w:r w:rsidR="00AE467C">
        <w:t xml:space="preserve"> also </w:t>
      </w:r>
      <w:r w:rsidR="0093363E">
        <w:t xml:space="preserve">be </w:t>
      </w:r>
      <w:r w:rsidR="00AE467C">
        <w:t xml:space="preserve">noted that in many </w:t>
      </w:r>
      <w:bookmarkStart w:id="49" w:name="OLE_LINK20"/>
      <w:bookmarkStart w:id="50" w:name="OLE_LINK21"/>
      <w:r w:rsidR="00AE467C">
        <w:t>industrial sites</w:t>
      </w:r>
      <w:bookmarkEnd w:id="49"/>
      <w:bookmarkEnd w:id="50"/>
      <w:r w:rsidR="0093363E">
        <w:t>,</w:t>
      </w:r>
      <w:r w:rsidR="00AE467C">
        <w:t xml:space="preserve"> sensor locations may be limited due to economic and </w:t>
      </w:r>
      <w:r w:rsidR="004B423C">
        <w:t>practical</w:t>
      </w:r>
      <w:r w:rsidR="00AE467C">
        <w:t xml:space="preserve"> considerations.</w:t>
      </w:r>
    </w:p>
    <w:p w14:paraId="42255062" w14:textId="4FC787B2" w:rsidR="00EB3612" w:rsidRPr="00393CBC" w:rsidRDefault="00C55310" w:rsidP="00E87BA7">
      <w:pPr>
        <w:ind w:right="-2" w:firstLine="720"/>
        <w:rPr>
          <w:rtl/>
        </w:rPr>
      </w:pPr>
      <w:r>
        <w:t>A static deployment approach</w:t>
      </w:r>
      <w:r w:rsidR="0040271E">
        <w:t xml:space="preserve">, that satisfies the steady-state average conditions, </w:t>
      </w:r>
      <w:r>
        <w:t xml:space="preserve">might work well when no changes take place </w:t>
      </w:r>
      <w:r w:rsidR="00AF3C33">
        <w:t xml:space="preserve">in the sources, emissions and meteorological conditions. </w:t>
      </w:r>
      <w:r w:rsidR="004E0E69">
        <w:t>Nonetheless</w:t>
      </w:r>
      <w:r w:rsidR="0031135E">
        <w:t>, a</w:t>
      </w:r>
      <w:r w:rsidR="005179CD">
        <w:t xml:space="preserve">s meteorological conditions and sources’ characteristics </w:t>
      </w:r>
      <w:r w:rsidR="008B76A0">
        <w:t xml:space="preserve">might change over different </w:t>
      </w:r>
      <w:ins w:id="51" w:author="Idit Balachsan" w:date="2020-01-26T11:09:00Z">
        <w:r w:rsidR="00575F81">
          <w:t>timescales</w:t>
        </w:r>
      </w:ins>
      <w:r w:rsidR="008B76A0">
        <w:t xml:space="preserve">, </w:t>
      </w:r>
      <w:r w:rsidR="00BE409A">
        <w:t xml:space="preserve">redeployment strategies </w:t>
      </w:r>
      <w:r w:rsidR="009A5728">
        <w:t xml:space="preserve">of a WDESN </w:t>
      </w:r>
      <w:r w:rsidR="00BE409A">
        <w:t xml:space="preserve">should be </w:t>
      </w:r>
      <w:r w:rsidR="00AF3C33">
        <w:t>considered</w:t>
      </w:r>
      <w:r w:rsidR="00BE409A">
        <w:t xml:space="preserve">. </w:t>
      </w:r>
      <w:r w:rsidR="005053C9">
        <w:t xml:space="preserve">Redeployment techniques allow </w:t>
      </w:r>
      <w:r w:rsidR="009D5E03">
        <w:t xml:space="preserve">reorganizing the WDESN by relocating some or all of the sensors, in order to achieve better performance </w:t>
      </w:r>
      <w:r w:rsidR="000E4C26">
        <w:t xml:space="preserve">at a minimal effort, </w:t>
      </w:r>
      <w:r w:rsidR="009D5E03">
        <w:t xml:space="preserve">according to </w:t>
      </w:r>
      <w:r w:rsidR="000E4C26">
        <w:t xml:space="preserve">predefined objectives. </w:t>
      </w:r>
    </w:p>
    <w:p w14:paraId="06281864" w14:textId="77777777" w:rsidR="00FD0F83" w:rsidRDefault="00EE55DF" w:rsidP="00E87BA7">
      <w:pPr>
        <w:ind w:right="-2"/>
        <w:rPr>
          <w:rFonts w:cs="David"/>
          <w:color w:val="FF0000"/>
        </w:rPr>
      </w:pPr>
      <w:r w:rsidRPr="00FF6192">
        <w:rPr>
          <w:rFonts w:cs="David"/>
          <w:color w:val="FF0000"/>
        </w:rPr>
        <w:tab/>
      </w:r>
      <w:bookmarkStart w:id="52" w:name="OLE_LINK146"/>
      <w:bookmarkStart w:id="53" w:name="OLE_LINK147"/>
    </w:p>
    <w:p w14:paraId="541E2ABC" w14:textId="34ADA4C3" w:rsidR="00BB5FEF" w:rsidRDefault="00CE7625" w:rsidP="00E87BA7">
      <w:pPr>
        <w:ind w:right="-2"/>
        <w:rPr>
          <w:ins w:id="54" w:author="Idit Balachsan" w:date="2020-01-26T11:15:00Z"/>
          <w:rFonts w:cs="David"/>
          <w:color w:val="000000" w:themeColor="text1"/>
        </w:rPr>
      </w:pPr>
      <w:r w:rsidRPr="00C61461">
        <w:rPr>
          <w:rFonts w:cs="David" w:hint="cs"/>
          <w:color w:val="000000" w:themeColor="text1"/>
        </w:rPr>
        <w:t xml:space="preserve">The following </w:t>
      </w:r>
      <w:r w:rsidR="004B7699" w:rsidRPr="00C61461">
        <w:rPr>
          <w:rFonts w:cs="David" w:hint="cs"/>
          <w:color w:val="000000" w:themeColor="text1"/>
        </w:rPr>
        <w:t>proposal</w:t>
      </w:r>
      <w:r w:rsidRPr="00C61461">
        <w:rPr>
          <w:rFonts w:cs="David" w:hint="cs"/>
          <w:color w:val="000000" w:themeColor="text1"/>
        </w:rPr>
        <w:t xml:space="preserve"> offers </w:t>
      </w:r>
      <w:r w:rsidR="00697C2F">
        <w:rPr>
          <w:rFonts w:cs="David"/>
          <w:color w:val="000000" w:themeColor="text1"/>
        </w:rPr>
        <w:t xml:space="preserve">to explore and investigate the theoretical and practical aspects of </w:t>
      </w:r>
      <w:r w:rsidR="003D3F70" w:rsidRPr="00C61461">
        <w:rPr>
          <w:rFonts w:cs="David" w:hint="cs"/>
          <w:color w:val="000000" w:themeColor="text1"/>
        </w:rPr>
        <w:t>multi-objective</w:t>
      </w:r>
      <w:r w:rsidR="004B7699" w:rsidRPr="00C61461">
        <w:rPr>
          <w:rFonts w:cs="David" w:hint="cs"/>
          <w:color w:val="000000" w:themeColor="text1"/>
        </w:rPr>
        <w:t xml:space="preserve"> optimization model</w:t>
      </w:r>
      <w:r w:rsidR="00697C2F">
        <w:rPr>
          <w:rFonts w:cs="David"/>
          <w:color w:val="000000" w:themeColor="text1"/>
        </w:rPr>
        <w:t>s</w:t>
      </w:r>
      <w:r w:rsidRPr="00C61461">
        <w:rPr>
          <w:rFonts w:cs="David" w:hint="cs"/>
          <w:color w:val="000000" w:themeColor="text1"/>
        </w:rPr>
        <w:t xml:space="preserve"> </w:t>
      </w:r>
      <w:r w:rsidR="00DD422D" w:rsidRPr="00C61461">
        <w:rPr>
          <w:rFonts w:cs="David" w:hint="cs"/>
          <w:color w:val="000000" w:themeColor="text1"/>
        </w:rPr>
        <w:t xml:space="preserve">for the deployment of </w:t>
      </w:r>
      <w:r w:rsidR="00C93308" w:rsidRPr="00C61461">
        <w:rPr>
          <w:rFonts w:cs="David"/>
          <w:color w:val="000000" w:themeColor="text1"/>
        </w:rPr>
        <w:t>WDESN in time and space</w:t>
      </w:r>
      <w:r w:rsidR="00C02315" w:rsidRPr="00C61461">
        <w:rPr>
          <w:rFonts w:cs="David" w:hint="cs"/>
          <w:color w:val="000000" w:themeColor="text1"/>
        </w:rPr>
        <w:t>,</w:t>
      </w:r>
      <w:r w:rsidR="00650E55" w:rsidRPr="00C61461">
        <w:rPr>
          <w:rFonts w:cs="David" w:hint="cs"/>
          <w:color w:val="000000" w:themeColor="text1"/>
        </w:rPr>
        <w:t xml:space="preserve"> </w:t>
      </w:r>
      <w:r w:rsidR="00316F25" w:rsidRPr="00C61461">
        <w:rPr>
          <w:rFonts w:cs="David" w:hint="cs"/>
          <w:color w:val="000000" w:themeColor="text1"/>
        </w:rPr>
        <w:t xml:space="preserve">aimed at </w:t>
      </w:r>
      <w:r w:rsidR="00C93308" w:rsidRPr="00C61461">
        <w:rPr>
          <w:rFonts w:cs="David"/>
          <w:color w:val="000000" w:themeColor="text1"/>
        </w:rPr>
        <w:t xml:space="preserve">finding a protocol for placing MSUs, under </w:t>
      </w:r>
      <w:r w:rsidR="00E35FFC" w:rsidRPr="00C61461">
        <w:rPr>
          <w:rFonts w:cs="David"/>
          <w:color w:val="000000" w:themeColor="text1"/>
        </w:rPr>
        <w:t xml:space="preserve">a </w:t>
      </w:r>
      <w:r w:rsidR="00C93308" w:rsidRPr="00C61461">
        <w:rPr>
          <w:rFonts w:cs="David"/>
          <w:color w:val="000000" w:themeColor="text1"/>
        </w:rPr>
        <w:t xml:space="preserve">set of fiscal and geographical constraints, so the best </w:t>
      </w:r>
      <w:r w:rsidR="00F57D0C">
        <w:rPr>
          <w:rFonts w:cs="David"/>
          <w:color w:val="000000" w:themeColor="text1"/>
        </w:rPr>
        <w:t>balance between various objectives is</w:t>
      </w:r>
      <w:r w:rsidR="00C93308" w:rsidRPr="00C61461">
        <w:rPr>
          <w:rFonts w:cs="David"/>
          <w:color w:val="000000" w:themeColor="text1"/>
        </w:rPr>
        <w:t xml:space="preserve"> obtained. </w:t>
      </w:r>
      <w:r w:rsidR="00316F25" w:rsidRPr="00C61461">
        <w:rPr>
          <w:rFonts w:cs="David" w:hint="cs"/>
          <w:color w:val="000000" w:themeColor="text1"/>
        </w:rPr>
        <w:t xml:space="preserve">The offered tool </w:t>
      </w:r>
      <w:r w:rsidRPr="00C61461">
        <w:rPr>
          <w:rFonts w:cs="David" w:hint="cs"/>
          <w:color w:val="000000" w:themeColor="text1"/>
        </w:rPr>
        <w:t xml:space="preserve">can serve </w:t>
      </w:r>
      <w:r w:rsidR="005642BE">
        <w:rPr>
          <w:rFonts w:cs="David"/>
          <w:color w:val="000000" w:themeColor="text1"/>
        </w:rPr>
        <w:t>decision-makers</w:t>
      </w:r>
      <w:r w:rsidRPr="00C61461">
        <w:rPr>
          <w:rFonts w:cs="David" w:hint="cs"/>
          <w:color w:val="000000" w:themeColor="text1"/>
        </w:rPr>
        <w:t xml:space="preserve"> when either </w:t>
      </w:r>
      <w:r w:rsidR="001054FD" w:rsidRPr="00C61461">
        <w:rPr>
          <w:rFonts w:cs="David" w:hint="cs"/>
          <w:color w:val="000000" w:themeColor="text1"/>
        </w:rPr>
        <w:t xml:space="preserve">establishing </w:t>
      </w:r>
      <w:r w:rsidR="000C78D0">
        <w:rPr>
          <w:rFonts w:cs="David"/>
          <w:color w:val="000000" w:themeColor="text1"/>
        </w:rPr>
        <w:t xml:space="preserve">a </w:t>
      </w:r>
      <w:r w:rsidR="001054FD" w:rsidRPr="00C61461">
        <w:rPr>
          <w:rFonts w:cs="David" w:hint="cs"/>
          <w:color w:val="000000" w:themeColor="text1"/>
        </w:rPr>
        <w:t xml:space="preserve">new </w:t>
      </w:r>
      <w:r w:rsidR="00264563">
        <w:rPr>
          <w:rFonts w:cs="David"/>
          <w:color w:val="000000" w:themeColor="text1"/>
        </w:rPr>
        <w:t xml:space="preserve">network, when performing short-term routine samplings </w:t>
      </w:r>
      <w:r w:rsidR="004F32E0" w:rsidRPr="00C61461">
        <w:rPr>
          <w:rFonts w:cs="David"/>
          <w:color w:val="000000" w:themeColor="text1"/>
        </w:rPr>
        <w:t>for emission increase detection</w:t>
      </w:r>
      <w:r w:rsidR="00264563">
        <w:rPr>
          <w:rFonts w:cs="David"/>
          <w:color w:val="000000" w:themeColor="text1"/>
        </w:rPr>
        <w:t xml:space="preserve">, or when </w:t>
      </w:r>
      <w:r w:rsidR="00264563">
        <w:rPr>
          <w:rFonts w:asciiTheme="majorBidi" w:hAnsiTheme="majorBidi" w:cstheme="majorBidi"/>
        </w:rPr>
        <w:t>alternative modes of action should be considered due to sudden change</w:t>
      </w:r>
      <w:r w:rsidR="00772EDB">
        <w:rPr>
          <w:rFonts w:asciiTheme="majorBidi" w:hAnsiTheme="majorBidi" w:cstheme="majorBidi"/>
        </w:rPr>
        <w:t>s</w:t>
      </w:r>
      <w:r w:rsidR="00264563">
        <w:rPr>
          <w:rFonts w:asciiTheme="majorBidi" w:hAnsiTheme="majorBidi" w:cstheme="majorBidi"/>
        </w:rPr>
        <w:t xml:space="preserve"> </w:t>
      </w:r>
      <w:r w:rsidR="00772EDB">
        <w:rPr>
          <w:rFonts w:asciiTheme="majorBidi" w:hAnsiTheme="majorBidi" w:cstheme="majorBidi"/>
        </w:rPr>
        <w:t>in</w:t>
      </w:r>
      <w:r w:rsidR="00264563">
        <w:rPr>
          <w:rFonts w:asciiTheme="majorBidi" w:hAnsiTheme="majorBidi" w:cstheme="majorBidi"/>
        </w:rPr>
        <w:t xml:space="preserve"> plans. </w:t>
      </w:r>
      <w:bookmarkStart w:id="55" w:name="OLE_LINK162"/>
      <w:bookmarkStart w:id="56" w:name="OLE_LINK163"/>
      <w:r w:rsidRPr="00C61461">
        <w:rPr>
          <w:rFonts w:cs="David" w:hint="cs"/>
          <w:color w:val="000000" w:themeColor="text1"/>
        </w:rPr>
        <w:t xml:space="preserve">It </w:t>
      </w:r>
      <w:r w:rsidR="001054FD" w:rsidRPr="00C61461">
        <w:rPr>
          <w:rFonts w:cs="David" w:hint="cs"/>
          <w:color w:val="000000" w:themeColor="text1"/>
        </w:rPr>
        <w:t xml:space="preserve">considers the time </w:t>
      </w:r>
      <w:r w:rsidR="00AC14BA" w:rsidRPr="00C61461">
        <w:rPr>
          <w:rFonts w:cs="David" w:hint="cs"/>
          <w:color w:val="000000" w:themeColor="text1"/>
        </w:rPr>
        <w:t>varying</w:t>
      </w:r>
      <w:r w:rsidR="001054FD" w:rsidRPr="00C61461">
        <w:rPr>
          <w:rFonts w:cs="David" w:hint="cs"/>
          <w:color w:val="000000" w:themeColor="text1"/>
        </w:rPr>
        <w:t xml:space="preserve"> </w:t>
      </w:r>
      <w:r w:rsidR="00A87A7F" w:rsidRPr="00C61461">
        <w:rPr>
          <w:rFonts w:cs="David" w:hint="cs"/>
          <w:color w:val="000000" w:themeColor="text1"/>
        </w:rPr>
        <w:t xml:space="preserve">meteorological </w:t>
      </w:r>
      <w:r w:rsidR="001054FD" w:rsidRPr="00C61461">
        <w:rPr>
          <w:rFonts w:cs="David" w:hint="cs"/>
          <w:color w:val="000000" w:themeColor="text1"/>
        </w:rPr>
        <w:t>conditions</w:t>
      </w:r>
      <w:r w:rsidR="00870804" w:rsidRPr="00C61461">
        <w:rPr>
          <w:rFonts w:cs="David" w:hint="cs"/>
          <w:color w:val="000000" w:themeColor="text1"/>
        </w:rPr>
        <w:t xml:space="preserve"> </w:t>
      </w:r>
      <w:r w:rsidR="006F2406" w:rsidRPr="00C61461">
        <w:rPr>
          <w:rFonts w:cs="David" w:hint="cs"/>
          <w:color w:val="000000" w:themeColor="text1"/>
        </w:rPr>
        <w:t xml:space="preserve">(wind </w:t>
      </w:r>
      <w:r w:rsidR="00F573CB" w:rsidRPr="00C61461">
        <w:rPr>
          <w:rFonts w:cs="David" w:hint="cs"/>
          <w:color w:val="000000" w:themeColor="text1"/>
        </w:rPr>
        <w:t>velocity</w:t>
      </w:r>
      <w:r w:rsidR="006F2406" w:rsidRPr="00C61461">
        <w:rPr>
          <w:rFonts w:cs="David" w:hint="cs"/>
          <w:color w:val="000000" w:themeColor="text1"/>
        </w:rPr>
        <w:t xml:space="preserve"> and atmospheric stability) </w:t>
      </w:r>
      <w:r w:rsidR="00870804" w:rsidRPr="00C61461">
        <w:rPr>
          <w:rFonts w:cs="David" w:hint="cs"/>
          <w:color w:val="000000" w:themeColor="text1"/>
        </w:rPr>
        <w:t xml:space="preserve">and </w:t>
      </w:r>
      <w:r w:rsidR="003D3F70" w:rsidRPr="00C61461">
        <w:rPr>
          <w:rFonts w:cs="David" w:hint="cs"/>
          <w:color w:val="000000" w:themeColor="text1"/>
        </w:rPr>
        <w:t>uses</w:t>
      </w:r>
      <w:r w:rsidR="00A85806" w:rsidRPr="00C61461">
        <w:rPr>
          <w:rFonts w:cs="David" w:hint="cs"/>
          <w:color w:val="000000" w:themeColor="text1"/>
        </w:rPr>
        <w:t xml:space="preserve"> </w:t>
      </w:r>
      <w:r w:rsidR="003D3F70" w:rsidRPr="00C61461">
        <w:rPr>
          <w:rFonts w:cs="David" w:hint="cs"/>
          <w:color w:val="000000" w:themeColor="text1"/>
        </w:rPr>
        <w:t xml:space="preserve">as an objective a </w:t>
      </w:r>
      <w:r w:rsidR="00AF3356" w:rsidRPr="00C61461">
        <w:rPr>
          <w:rFonts w:cs="David" w:hint="cs"/>
          <w:color w:val="000000" w:themeColor="text1"/>
        </w:rPr>
        <w:t xml:space="preserve">quantitative </w:t>
      </w:r>
      <w:r w:rsidR="00A85806" w:rsidRPr="00C61461">
        <w:rPr>
          <w:rFonts w:cs="David" w:hint="cs"/>
          <w:color w:val="000000" w:themeColor="text1"/>
        </w:rPr>
        <w:t xml:space="preserve">measure </w:t>
      </w:r>
      <w:r w:rsidR="00AF3356" w:rsidRPr="00C61461">
        <w:rPr>
          <w:rFonts w:cs="David" w:hint="cs"/>
          <w:color w:val="000000" w:themeColor="text1"/>
        </w:rPr>
        <w:t>of the complexity of the given set</w:t>
      </w:r>
      <w:r w:rsidR="0075316D" w:rsidRPr="00C61461">
        <w:rPr>
          <w:rFonts w:cs="David" w:hint="cs"/>
          <w:color w:val="000000" w:themeColor="text1"/>
        </w:rPr>
        <w:t xml:space="preserve"> of sources</w:t>
      </w:r>
      <w:r w:rsidR="00D22FDA" w:rsidRPr="00C61461">
        <w:rPr>
          <w:rFonts w:cs="David"/>
          <w:color w:val="000000" w:themeColor="text1"/>
        </w:rPr>
        <w:t>/sensor</w:t>
      </w:r>
      <w:r w:rsidR="00E35FFC" w:rsidRPr="00C61461">
        <w:rPr>
          <w:rFonts w:cs="David"/>
          <w:color w:val="000000" w:themeColor="text1"/>
        </w:rPr>
        <w:t>s</w:t>
      </w:r>
      <w:r w:rsidR="00D22FDA" w:rsidRPr="00C61461">
        <w:rPr>
          <w:rFonts w:cs="David"/>
          <w:color w:val="000000" w:themeColor="text1"/>
        </w:rPr>
        <w:t xml:space="preserve"> geometries</w:t>
      </w:r>
      <w:r w:rsidR="00B43F70" w:rsidRPr="00C61461">
        <w:rPr>
          <w:rFonts w:cs="David" w:hint="cs"/>
          <w:color w:val="000000" w:themeColor="text1"/>
        </w:rPr>
        <w:t xml:space="preserve">, making it possible to evaluate </w:t>
      </w:r>
      <w:r w:rsidR="007B69F6" w:rsidRPr="00C61461">
        <w:rPr>
          <w:rFonts w:cs="David"/>
          <w:color w:val="000000" w:themeColor="text1"/>
        </w:rPr>
        <w:t xml:space="preserve">"scene complexity", i.e. the potential </w:t>
      </w:r>
      <w:r w:rsidR="00BA4CC3" w:rsidRPr="00C61461">
        <w:rPr>
          <w:rFonts w:cs="David" w:hint="cs"/>
          <w:color w:val="000000" w:themeColor="text1"/>
        </w:rPr>
        <w:t xml:space="preserve">to separate </w:t>
      </w:r>
      <w:r w:rsidR="00806701" w:rsidRPr="00C61461">
        <w:rPr>
          <w:rFonts w:cs="David" w:hint="cs"/>
          <w:color w:val="000000" w:themeColor="text1"/>
        </w:rPr>
        <w:t xml:space="preserve">overlapping </w:t>
      </w:r>
      <w:r w:rsidR="00BA4CC3" w:rsidRPr="00C61461">
        <w:rPr>
          <w:rFonts w:cs="David" w:hint="cs"/>
          <w:color w:val="000000" w:themeColor="text1"/>
        </w:rPr>
        <w:t>pollution plumes</w:t>
      </w:r>
      <w:r w:rsidR="00806701" w:rsidRPr="00C61461">
        <w:rPr>
          <w:rFonts w:cs="David" w:hint="cs"/>
          <w:color w:val="000000" w:themeColor="text1"/>
        </w:rPr>
        <w:t>, once sensors are deployed</w:t>
      </w:r>
      <w:r w:rsidR="007B69F6" w:rsidRPr="00C61461">
        <w:rPr>
          <w:rFonts w:cs="David"/>
          <w:color w:val="000000" w:themeColor="text1"/>
        </w:rPr>
        <w:t xml:space="preserve"> at specific locations</w:t>
      </w:r>
      <w:r w:rsidR="00BA4CC3" w:rsidRPr="00C61461">
        <w:rPr>
          <w:rFonts w:cs="David" w:hint="cs"/>
          <w:color w:val="000000" w:themeColor="text1"/>
        </w:rPr>
        <w:t>.</w:t>
      </w:r>
      <w:r w:rsidR="00942BAA" w:rsidRPr="00C61461">
        <w:rPr>
          <w:rFonts w:cs="David" w:hint="cs"/>
          <w:color w:val="000000" w:themeColor="text1"/>
        </w:rPr>
        <w:t xml:space="preserve"> </w:t>
      </w:r>
      <w:r w:rsidR="00E335D5" w:rsidRPr="00C61461">
        <w:rPr>
          <w:rFonts w:cs="David" w:hint="cs"/>
          <w:color w:val="000000" w:themeColor="text1"/>
        </w:rPr>
        <w:t xml:space="preserve"> </w:t>
      </w:r>
    </w:p>
    <w:p w14:paraId="421948C4" w14:textId="77777777" w:rsidR="00BB5FEF" w:rsidRPr="00264563" w:rsidRDefault="00BB5FEF" w:rsidP="00E87BA7">
      <w:pPr>
        <w:ind w:right="-2"/>
        <w:rPr>
          <w:ins w:id="57" w:author="Idit Balachsan" w:date="2020-01-26T11:15:00Z"/>
        </w:rPr>
      </w:pPr>
    </w:p>
    <w:bookmarkEnd w:id="52"/>
    <w:bookmarkEnd w:id="53"/>
    <w:bookmarkEnd w:id="55"/>
    <w:bookmarkEnd w:id="56"/>
    <w:p w14:paraId="1042F7CC" w14:textId="77777777" w:rsidR="00464C33" w:rsidRPr="000C78D0" w:rsidRDefault="00464C33" w:rsidP="0072332F">
      <w:pPr>
        <w:ind w:right="-2"/>
      </w:pPr>
    </w:p>
    <w:p w14:paraId="79A55EC5" w14:textId="308E4205" w:rsidR="00F229D5" w:rsidRDefault="00B011EB" w:rsidP="007C6278">
      <w:pPr>
        <w:pStyle w:val="Heading1"/>
      </w:pPr>
      <w:bookmarkStart w:id="58" w:name="_Toc31024280"/>
      <w:r w:rsidRPr="00A10451">
        <w:rPr>
          <w:rFonts w:hint="cs"/>
        </w:rPr>
        <w:lastRenderedPageBreak/>
        <w:t xml:space="preserve">Research </w:t>
      </w:r>
      <w:r w:rsidR="00526881">
        <w:t>hypothes</w:t>
      </w:r>
      <w:r w:rsidR="00FC31F8">
        <w:t>i</w:t>
      </w:r>
      <w:r w:rsidR="00526881">
        <w:t xml:space="preserve">s and </w:t>
      </w:r>
      <w:r w:rsidRPr="00A10451">
        <w:rPr>
          <w:rFonts w:hint="cs"/>
        </w:rPr>
        <w:t>objectives</w:t>
      </w:r>
      <w:bookmarkEnd w:id="58"/>
      <w:r w:rsidR="00B139E0" w:rsidRPr="00A10451">
        <w:rPr>
          <w:rFonts w:hint="cs"/>
        </w:rPr>
        <w:t xml:space="preserve"> </w:t>
      </w:r>
    </w:p>
    <w:p w14:paraId="2906165A" w14:textId="4D605AC9" w:rsidR="002055D3" w:rsidRDefault="00CF5CB6" w:rsidP="00E87BA7">
      <w:pPr>
        <w:pStyle w:val="Heading2"/>
      </w:pPr>
      <w:bookmarkStart w:id="59" w:name="_Toc31024281"/>
      <w:r>
        <w:t xml:space="preserve">Research </w:t>
      </w:r>
      <w:r w:rsidR="00107D43">
        <w:t>h</w:t>
      </w:r>
      <w:r>
        <w:t>ypothesis</w:t>
      </w:r>
      <w:bookmarkEnd w:id="59"/>
    </w:p>
    <w:p w14:paraId="793A3938" w14:textId="52E8BC66" w:rsidR="00713A8B" w:rsidRDefault="00CF5CB6" w:rsidP="00E87BA7">
      <w:pPr>
        <w:pStyle w:val="Default"/>
        <w:spacing w:line="360" w:lineRule="auto"/>
        <w:jc w:val="both"/>
      </w:pPr>
      <w:r>
        <w:t xml:space="preserve">An optimal </w:t>
      </w:r>
      <w:r w:rsidR="000D6246">
        <w:t>deployment of a</w:t>
      </w:r>
      <w:r w:rsidR="0017559F">
        <w:t xml:space="preserve"> </w:t>
      </w:r>
      <w:r w:rsidR="0017559F" w:rsidRPr="00A10451">
        <w:rPr>
          <w:rFonts w:cs="David" w:hint="cs"/>
        </w:rPr>
        <w:t>WDESN</w:t>
      </w:r>
      <w:r w:rsidR="000859BD">
        <w:rPr>
          <w:rFonts w:cs="David"/>
        </w:rPr>
        <w:t xml:space="preserve"> is required</w:t>
      </w:r>
      <w:r w:rsidR="000D6246">
        <w:t xml:space="preserve"> </w:t>
      </w:r>
      <w:r w:rsidR="00AD30F1">
        <w:t xml:space="preserve">for the purpose of obtaining </w:t>
      </w:r>
      <w:r w:rsidR="0017559F">
        <w:t>early warning</w:t>
      </w:r>
      <w:r w:rsidR="00713A8B">
        <w:t>s</w:t>
      </w:r>
      <w:r w:rsidR="0017559F">
        <w:t xml:space="preserve"> </w:t>
      </w:r>
      <w:r w:rsidR="00713A8B">
        <w:t>when an increase</w:t>
      </w:r>
      <w:r w:rsidR="0017559F">
        <w:t xml:space="preserve"> </w:t>
      </w:r>
      <w:r w:rsidR="00713A8B">
        <w:t>in industrial</w:t>
      </w:r>
      <w:r w:rsidR="003B4E51">
        <w:t xml:space="preserve"> </w:t>
      </w:r>
      <w:r w:rsidR="0017559F">
        <w:t>gas emission</w:t>
      </w:r>
      <w:r w:rsidR="00713A8B">
        <w:t xml:space="preserve"> occurs,</w:t>
      </w:r>
      <w:r w:rsidR="0017559F">
        <w:t xml:space="preserve"> </w:t>
      </w:r>
      <w:r w:rsidR="007B707E">
        <w:t>as well as for</w:t>
      </w:r>
      <w:r w:rsidR="00383F75">
        <w:t xml:space="preserve"> </w:t>
      </w:r>
      <w:r w:rsidR="0017559F">
        <w:t xml:space="preserve">generating </w:t>
      </w:r>
      <w:r w:rsidR="0017559F" w:rsidRPr="005C04EA">
        <w:t xml:space="preserve">pollution </w:t>
      </w:r>
      <w:r w:rsidR="0017559F" w:rsidRPr="005C137A">
        <w:t>dense map</w:t>
      </w:r>
      <w:r w:rsidR="000D6246" w:rsidRPr="005C04EA">
        <w:t>s</w:t>
      </w:r>
      <w:r w:rsidR="0017559F" w:rsidRPr="005C04EA">
        <w:t>.</w:t>
      </w:r>
      <w:r w:rsidR="0017559F">
        <w:t xml:space="preserve"> </w:t>
      </w:r>
      <w:bookmarkStart w:id="60" w:name="OLE_LINK144"/>
      <w:bookmarkStart w:id="61" w:name="OLE_LINK145"/>
      <w:r w:rsidR="00713A8B">
        <w:t xml:space="preserve">A set of optimal </w:t>
      </w:r>
      <w:r w:rsidR="00D6319B">
        <w:t xml:space="preserve">deployment </w:t>
      </w:r>
      <w:r w:rsidR="00713A8B">
        <w:t>solutions can be</w:t>
      </w:r>
      <w:r w:rsidR="0017559F">
        <w:t xml:space="preserve"> </w:t>
      </w:r>
      <w:r w:rsidR="00383F75">
        <w:t>retrieved</w:t>
      </w:r>
      <w:r w:rsidR="0017559F">
        <w:t xml:space="preserve"> using multi</w:t>
      </w:r>
      <w:r w:rsidR="00E247B3">
        <w:t>-</w:t>
      </w:r>
      <w:r w:rsidR="0017559F">
        <w:t xml:space="preserve">objective optimization techniques that balance between detection </w:t>
      </w:r>
      <w:r w:rsidR="00E247B3">
        <w:t xml:space="preserve">capabilities </w:t>
      </w:r>
      <w:r w:rsidR="00E85EC5">
        <w:t xml:space="preserve">of the </w:t>
      </w:r>
      <w:r w:rsidR="001149B1">
        <w:t xml:space="preserve">network </w:t>
      </w:r>
      <w:r w:rsidR="0017559F">
        <w:t>and operational requirements</w:t>
      </w:r>
      <w:r w:rsidR="00713A8B">
        <w:t xml:space="preserve">. </w:t>
      </w:r>
      <w:r w:rsidR="007625E2">
        <w:t>T</w:t>
      </w:r>
      <w:r w:rsidR="007625E2">
        <w:rPr>
          <w:rFonts w:asciiTheme="majorBidi" w:eastAsia="Times New Roman" w:hAnsiTheme="majorBidi" w:cstheme="majorBidi"/>
        </w:rPr>
        <w:t xml:space="preserve">he </w:t>
      </w:r>
      <w:r w:rsidR="00F25B7C">
        <w:rPr>
          <w:rFonts w:asciiTheme="majorBidi" w:eastAsia="Times New Roman" w:hAnsiTheme="majorBidi" w:cstheme="majorBidi"/>
        </w:rPr>
        <w:t xml:space="preserve">suggested solutions </w:t>
      </w:r>
      <w:r w:rsidR="00587067">
        <w:rPr>
          <w:rFonts w:asciiTheme="majorBidi" w:eastAsia="Times New Roman" w:hAnsiTheme="majorBidi" w:cstheme="majorBidi"/>
        </w:rPr>
        <w:t>will</w:t>
      </w:r>
      <w:r w:rsidR="007625E2">
        <w:rPr>
          <w:rFonts w:asciiTheme="majorBidi" w:eastAsia="Times New Roman" w:hAnsiTheme="majorBidi" w:cstheme="majorBidi"/>
        </w:rPr>
        <w:t xml:space="preserve"> allow decision</w:t>
      </w:r>
      <w:r w:rsidR="009F0EBB">
        <w:rPr>
          <w:rFonts w:asciiTheme="majorBidi" w:eastAsia="Times New Roman" w:hAnsiTheme="majorBidi" w:cstheme="majorBidi"/>
        </w:rPr>
        <w:t>-</w:t>
      </w:r>
      <w:r w:rsidR="007625E2">
        <w:rPr>
          <w:rFonts w:asciiTheme="majorBidi" w:eastAsia="Times New Roman" w:hAnsiTheme="majorBidi" w:cstheme="majorBidi"/>
        </w:rPr>
        <w:t>makers to discover tradeoffs between performance criteria and to consider alternative modes of action that may not have been apparent prior to the analysis.</w:t>
      </w:r>
    </w:p>
    <w:p w14:paraId="4B7032C1" w14:textId="37F3037C" w:rsidR="00107D43" w:rsidRDefault="00107D43" w:rsidP="00E87BA7">
      <w:pPr>
        <w:pStyle w:val="Heading2"/>
      </w:pPr>
      <w:bookmarkStart w:id="62" w:name="_Toc31024282"/>
      <w:bookmarkEnd w:id="60"/>
      <w:bookmarkEnd w:id="61"/>
      <w:r>
        <w:t>Research objectives</w:t>
      </w:r>
      <w:bookmarkEnd w:id="62"/>
    </w:p>
    <w:p w14:paraId="6F9266CC" w14:textId="1B6FCFEA" w:rsidR="0008513F" w:rsidRPr="00A43B11" w:rsidRDefault="00F06DF2" w:rsidP="00E87BA7">
      <w:pPr>
        <w:pStyle w:val="Default"/>
        <w:spacing w:line="360" w:lineRule="auto"/>
        <w:jc w:val="both"/>
        <w:rPr>
          <w:color w:val="FF0000"/>
          <w:rtl/>
        </w:rPr>
      </w:pPr>
      <w:bookmarkStart w:id="63" w:name="OLE_LINK148"/>
      <w:bookmarkStart w:id="64" w:name="OLE_LINK149"/>
      <w:r>
        <w:t xml:space="preserve">The general </w:t>
      </w:r>
      <w:r w:rsidR="00890DA7">
        <w:t>goal</w:t>
      </w:r>
      <w:r>
        <w:t xml:space="preserve"> of the </w:t>
      </w:r>
      <w:r w:rsidRPr="008C1716">
        <w:t xml:space="preserve">proposed study </w:t>
      </w:r>
      <w:r w:rsidR="00447B71" w:rsidRPr="008C1716">
        <w:t xml:space="preserve">is </w:t>
      </w:r>
      <w:r w:rsidR="0008513F" w:rsidRPr="008C1716">
        <w:t xml:space="preserve">to design and develop a decision-making tool </w:t>
      </w:r>
      <w:r w:rsidR="005642BE" w:rsidRPr="008C1716">
        <w:t>for</w:t>
      </w:r>
      <w:r w:rsidR="009F4A86" w:rsidRPr="008C1716">
        <w:t xml:space="preserve"> an o</w:t>
      </w:r>
      <w:r w:rsidR="0008513F" w:rsidRPr="008C1716">
        <w:rPr>
          <w:rFonts w:hint="cs"/>
        </w:rPr>
        <w:t xml:space="preserve">ptimal deployment </w:t>
      </w:r>
      <w:r w:rsidR="0008513F" w:rsidRPr="008C1716">
        <w:t xml:space="preserve">in time and </w:t>
      </w:r>
      <w:r w:rsidR="003B5ECF" w:rsidRPr="008C1716">
        <w:t xml:space="preserve">in </w:t>
      </w:r>
      <w:r w:rsidR="0008513F" w:rsidRPr="008C1716">
        <w:t xml:space="preserve">space </w:t>
      </w:r>
      <w:r w:rsidR="0008513F" w:rsidRPr="008C1716">
        <w:rPr>
          <w:rFonts w:hint="cs"/>
        </w:rPr>
        <w:t xml:space="preserve">of </w:t>
      </w:r>
      <w:r w:rsidR="0008513F" w:rsidRPr="008C1716">
        <w:t xml:space="preserve">heterogenous </w:t>
      </w:r>
      <w:r w:rsidR="0008513F" w:rsidRPr="008C1716">
        <w:rPr>
          <w:rFonts w:hint="cs"/>
        </w:rPr>
        <w:t>sensor</w:t>
      </w:r>
      <w:r w:rsidR="0008513F" w:rsidRPr="008C1716">
        <w:t xml:space="preserve"> array</w:t>
      </w:r>
      <w:r w:rsidR="003B5ECF" w:rsidRPr="008C1716">
        <w:t>, so</w:t>
      </w:r>
      <w:r w:rsidR="0008513F" w:rsidRPr="008C1716">
        <w:rPr>
          <w:rFonts w:hint="cs"/>
        </w:rPr>
        <w:t xml:space="preserve"> </w:t>
      </w:r>
      <w:r w:rsidR="00193ADE">
        <w:t xml:space="preserve">the </w:t>
      </w:r>
      <w:r w:rsidR="007071C9" w:rsidRPr="00C61461">
        <w:rPr>
          <w:rFonts w:cs="David"/>
          <w:color w:val="000000" w:themeColor="text1"/>
        </w:rPr>
        <w:t>best</w:t>
      </w:r>
      <w:r w:rsidR="007071C9">
        <w:rPr>
          <w:rFonts w:cs="David"/>
          <w:color w:val="000000" w:themeColor="text1"/>
        </w:rPr>
        <w:t xml:space="preserve"> balance between various objectives is</w:t>
      </w:r>
      <w:r w:rsidR="007071C9" w:rsidRPr="00C61461">
        <w:rPr>
          <w:rFonts w:cs="David"/>
          <w:color w:val="000000" w:themeColor="text1"/>
        </w:rPr>
        <w:t xml:space="preserve"> obtained</w:t>
      </w:r>
      <w:r w:rsidR="00D42140">
        <w:rPr>
          <w:rFonts w:cs="David"/>
          <w:color w:val="000000" w:themeColor="text1"/>
        </w:rPr>
        <w:t>.</w:t>
      </w:r>
    </w:p>
    <w:bookmarkEnd w:id="63"/>
    <w:bookmarkEnd w:id="64"/>
    <w:p w14:paraId="3577503A" w14:textId="65905970" w:rsidR="00B64594" w:rsidRDefault="00644D19" w:rsidP="00E87BA7">
      <w:pPr>
        <w:pStyle w:val="Default"/>
        <w:spacing w:line="360" w:lineRule="auto"/>
        <w:jc w:val="both"/>
      </w:pPr>
      <w:r>
        <w:t xml:space="preserve">The specific </w:t>
      </w:r>
      <w:r w:rsidR="00890DA7">
        <w:t>goals</w:t>
      </w:r>
      <w:r>
        <w:t xml:space="preserve"> are: </w:t>
      </w:r>
    </w:p>
    <w:p w14:paraId="31184635" w14:textId="7D698004" w:rsidR="00236DE0" w:rsidRPr="00236DE0" w:rsidRDefault="00B64594" w:rsidP="00E87BA7">
      <w:pPr>
        <w:pStyle w:val="Default"/>
        <w:numPr>
          <w:ilvl w:val="0"/>
          <w:numId w:val="25"/>
        </w:numPr>
        <w:spacing w:line="360" w:lineRule="auto"/>
        <w:jc w:val="both"/>
        <w:rPr>
          <w:rFonts w:cs="David"/>
          <w:color w:val="000000" w:themeColor="text1"/>
        </w:rPr>
      </w:pPr>
      <w:bookmarkStart w:id="65" w:name="OLE_LINK34"/>
      <w:bookmarkStart w:id="66" w:name="OLE_LINK35"/>
      <w:bookmarkStart w:id="67" w:name="OLE_LINK154"/>
      <w:bookmarkStart w:id="68" w:name="OLE_LINK155"/>
      <w:r>
        <w:t>Design an optimization model, comprised of the following modules</w:t>
      </w:r>
      <w:r w:rsidR="00021FF6">
        <w:t>:</w:t>
      </w:r>
      <w:r w:rsidR="00437E31">
        <w:t xml:space="preserve"> </w:t>
      </w:r>
    </w:p>
    <w:p w14:paraId="233EB989" w14:textId="2C199057" w:rsidR="00620E22" w:rsidRPr="00DE46AF" w:rsidRDefault="00236DE0" w:rsidP="00FB40ED">
      <w:pPr>
        <w:pStyle w:val="Default"/>
        <w:numPr>
          <w:ilvl w:val="0"/>
          <w:numId w:val="28"/>
        </w:numPr>
        <w:spacing w:line="360" w:lineRule="auto"/>
        <w:jc w:val="both"/>
        <w:rPr>
          <w:rFonts w:cs="David"/>
        </w:rPr>
      </w:pPr>
      <w:r>
        <w:t>A</w:t>
      </w:r>
      <w:r w:rsidR="009223F0" w:rsidRPr="00A85202">
        <w:rPr>
          <w:rFonts w:cs="David"/>
          <w:color w:val="000000" w:themeColor="text1"/>
        </w:rPr>
        <w:t xml:space="preserve"> </w:t>
      </w:r>
      <w:r w:rsidR="009223F0" w:rsidRPr="00A85202">
        <w:rPr>
          <w:rFonts w:cs="David"/>
          <w:i/>
          <w:iCs/>
          <w:color w:val="000000" w:themeColor="text1"/>
        </w:rPr>
        <w:t>spatial</w:t>
      </w:r>
      <w:r w:rsidR="009223F0" w:rsidRPr="00A85202">
        <w:rPr>
          <w:rFonts w:cs="David"/>
          <w:color w:val="000000" w:themeColor="text1"/>
        </w:rPr>
        <w:t xml:space="preserve"> </w:t>
      </w:r>
      <w:r w:rsidR="00F957B2" w:rsidRPr="00A85202">
        <w:rPr>
          <w:rFonts w:cs="David" w:hint="cs"/>
          <w:color w:val="000000" w:themeColor="text1"/>
        </w:rPr>
        <w:t>optimization model that computes sensor</w:t>
      </w:r>
      <w:r w:rsidR="00F57CF3" w:rsidRPr="00A85202">
        <w:rPr>
          <w:rFonts w:cs="David"/>
          <w:color w:val="000000" w:themeColor="text1"/>
        </w:rPr>
        <w:t>s’</w:t>
      </w:r>
      <w:r w:rsidR="00F957B2" w:rsidRPr="00A85202">
        <w:rPr>
          <w:rFonts w:cs="David" w:hint="cs"/>
          <w:color w:val="000000" w:themeColor="text1"/>
        </w:rPr>
        <w:t xml:space="preserve"> deployment</w:t>
      </w:r>
      <w:r w:rsidR="00644D19" w:rsidRPr="00A85202">
        <w:rPr>
          <w:rFonts w:cs="David"/>
          <w:color w:val="000000" w:themeColor="text1"/>
        </w:rPr>
        <w:t>,</w:t>
      </w:r>
      <w:r w:rsidR="00F957B2" w:rsidRPr="00A85202">
        <w:rPr>
          <w:rFonts w:cs="David" w:hint="cs"/>
          <w:color w:val="000000" w:themeColor="text1"/>
        </w:rPr>
        <w:t xml:space="preserve"> which </w:t>
      </w:r>
      <w:r w:rsidR="00692C35" w:rsidRPr="00A85202">
        <w:rPr>
          <w:rFonts w:cs="David"/>
          <w:color w:val="000000" w:themeColor="text1"/>
        </w:rPr>
        <w:t>minimize</w:t>
      </w:r>
      <w:r w:rsidR="005E2F2C" w:rsidRPr="00A85202">
        <w:rPr>
          <w:rFonts w:cs="David"/>
          <w:color w:val="000000" w:themeColor="text1"/>
        </w:rPr>
        <w:t>s</w:t>
      </w:r>
      <w:r w:rsidR="00692C35" w:rsidRPr="00A85202">
        <w:rPr>
          <w:rFonts w:cs="David"/>
          <w:color w:val="000000" w:themeColor="text1"/>
        </w:rPr>
        <w:t xml:space="preserve"> the cost of the deployment while maximizing </w:t>
      </w:r>
      <w:r w:rsidR="00A15AB1" w:rsidRPr="00A85202">
        <w:rPr>
          <w:rFonts w:cs="David"/>
        </w:rPr>
        <w:t xml:space="preserve">the </w:t>
      </w:r>
      <w:r w:rsidR="00394D5A" w:rsidRPr="00A85202">
        <w:rPr>
          <w:rFonts w:cs="David"/>
        </w:rPr>
        <w:t>sensitivity of the network to changes in source</w:t>
      </w:r>
      <w:ins w:id="69" w:author="Idit Balachsan" w:date="2019-11-21T12:52:00Z">
        <w:r w:rsidR="00FB69E7">
          <w:rPr>
            <w:rFonts w:cs="David"/>
          </w:rPr>
          <w:t xml:space="preserve"> emissions</w:t>
        </w:r>
      </w:ins>
      <w:bookmarkEnd w:id="65"/>
      <w:bookmarkEnd w:id="66"/>
      <w:r>
        <w:rPr>
          <w:rFonts w:cs="David"/>
        </w:rPr>
        <w:t xml:space="preserve">. </w:t>
      </w:r>
    </w:p>
    <w:p w14:paraId="67ED8124" w14:textId="6AAE1C4C" w:rsidR="00D32818" w:rsidRDefault="00D32818" w:rsidP="00E87BA7">
      <w:pPr>
        <w:pStyle w:val="Default"/>
        <w:numPr>
          <w:ilvl w:val="0"/>
          <w:numId w:val="28"/>
        </w:numPr>
        <w:spacing w:line="360" w:lineRule="auto"/>
        <w:jc w:val="both"/>
        <w:rPr>
          <w:rFonts w:cs="David"/>
          <w:color w:val="000000" w:themeColor="text1"/>
        </w:rPr>
      </w:pPr>
      <w:r>
        <w:rPr>
          <w:rFonts w:cs="David"/>
          <w:color w:val="000000" w:themeColor="text1"/>
        </w:rPr>
        <w:t>A</w:t>
      </w:r>
      <w:r w:rsidR="009223F0" w:rsidRPr="00A85202">
        <w:rPr>
          <w:rFonts w:cs="David"/>
          <w:color w:val="000000" w:themeColor="text1"/>
        </w:rPr>
        <w:t xml:space="preserve"> </w:t>
      </w:r>
      <w:r w:rsidR="009223F0" w:rsidRPr="00A85202">
        <w:rPr>
          <w:rFonts w:cs="David"/>
          <w:i/>
          <w:iCs/>
          <w:color w:val="000000" w:themeColor="text1"/>
        </w:rPr>
        <w:t>temporal</w:t>
      </w:r>
      <w:r w:rsidR="009223F0" w:rsidRPr="00A85202">
        <w:rPr>
          <w:rFonts w:cs="David"/>
          <w:color w:val="000000" w:themeColor="text1"/>
        </w:rPr>
        <w:t xml:space="preserve"> </w:t>
      </w:r>
      <w:r w:rsidR="009223F0" w:rsidRPr="00A85202">
        <w:rPr>
          <w:rFonts w:cs="David" w:hint="cs"/>
          <w:color w:val="000000" w:themeColor="text1"/>
        </w:rPr>
        <w:t>optimization model that computes sensor</w:t>
      </w:r>
      <w:r w:rsidR="00F57CF3" w:rsidRPr="00A85202">
        <w:rPr>
          <w:rFonts w:cs="David"/>
          <w:color w:val="000000" w:themeColor="text1"/>
        </w:rPr>
        <w:t>s’</w:t>
      </w:r>
      <w:r w:rsidR="009223F0" w:rsidRPr="00A85202">
        <w:rPr>
          <w:rFonts w:cs="David" w:hint="cs"/>
          <w:color w:val="000000" w:themeColor="text1"/>
        </w:rPr>
        <w:t xml:space="preserve"> </w:t>
      </w:r>
      <w:r w:rsidR="00F57CF3" w:rsidRPr="00A85202">
        <w:rPr>
          <w:rFonts w:cs="David"/>
          <w:color w:val="000000" w:themeColor="text1"/>
        </w:rPr>
        <w:t>re</w:t>
      </w:r>
      <w:r w:rsidR="009223F0" w:rsidRPr="00A85202">
        <w:rPr>
          <w:rFonts w:cs="David" w:hint="cs"/>
          <w:color w:val="000000" w:themeColor="text1"/>
        </w:rPr>
        <w:t>deployment</w:t>
      </w:r>
      <w:r w:rsidR="009223F0" w:rsidRPr="00A85202">
        <w:rPr>
          <w:rFonts w:cs="David"/>
          <w:color w:val="000000" w:themeColor="text1"/>
        </w:rPr>
        <w:t>,</w:t>
      </w:r>
      <w:r w:rsidR="009223F0" w:rsidRPr="00A85202">
        <w:rPr>
          <w:rFonts w:cs="David" w:hint="cs"/>
          <w:color w:val="000000" w:themeColor="text1"/>
        </w:rPr>
        <w:t xml:space="preserve"> which </w:t>
      </w:r>
      <w:r w:rsidR="009223F0" w:rsidRPr="00A85202">
        <w:rPr>
          <w:rFonts w:cs="David"/>
          <w:color w:val="000000" w:themeColor="text1"/>
        </w:rPr>
        <w:t>minimizes</w:t>
      </w:r>
      <w:r w:rsidR="00425CCC" w:rsidRPr="00A85202">
        <w:rPr>
          <w:rFonts w:cs="David"/>
          <w:color w:val="000000" w:themeColor="text1"/>
        </w:rPr>
        <w:t xml:space="preserve"> </w:t>
      </w:r>
      <w:r w:rsidR="009223F0" w:rsidRPr="00A85202">
        <w:rPr>
          <w:rFonts w:cs="David"/>
          <w:color w:val="000000" w:themeColor="text1"/>
        </w:rPr>
        <w:t xml:space="preserve">the </w:t>
      </w:r>
      <w:r w:rsidR="00DC54F9">
        <w:rPr>
          <w:rFonts w:cs="David"/>
          <w:color w:val="000000" w:themeColor="text1"/>
        </w:rPr>
        <w:t>transfer effort</w:t>
      </w:r>
      <w:r w:rsidR="00425CCC" w:rsidRPr="00A85202">
        <w:rPr>
          <w:rFonts w:cs="David"/>
          <w:color w:val="000000" w:themeColor="text1"/>
        </w:rPr>
        <w:t xml:space="preserve"> </w:t>
      </w:r>
      <w:r w:rsidR="00052630" w:rsidRPr="00A85202">
        <w:rPr>
          <w:rFonts w:cs="David"/>
          <w:color w:val="000000" w:themeColor="text1"/>
        </w:rPr>
        <w:t xml:space="preserve">from the previous </w:t>
      </w:r>
      <w:r w:rsidR="009223F0" w:rsidRPr="00A85202">
        <w:rPr>
          <w:rFonts w:cs="David"/>
          <w:color w:val="000000" w:themeColor="text1"/>
        </w:rPr>
        <w:t>deployment</w:t>
      </w:r>
      <w:r w:rsidR="00D66BC7">
        <w:rPr>
          <w:rFonts w:cs="David"/>
          <w:color w:val="000000" w:themeColor="text1"/>
        </w:rPr>
        <w:t xml:space="preserve">, considering </w:t>
      </w:r>
      <w:r w:rsidR="004A159E">
        <w:rPr>
          <w:rFonts w:cs="David"/>
          <w:color w:val="000000" w:themeColor="text1"/>
        </w:rPr>
        <w:t>a</w:t>
      </w:r>
      <w:r w:rsidR="00D66BC7">
        <w:rPr>
          <w:rFonts w:cs="David"/>
          <w:color w:val="000000" w:themeColor="text1"/>
        </w:rPr>
        <w:t xml:space="preserve"> </w:t>
      </w:r>
      <w:r w:rsidR="00960CA2">
        <w:rPr>
          <w:rFonts w:cs="David"/>
          <w:color w:val="000000" w:themeColor="text1"/>
        </w:rPr>
        <w:t>change in weather or emission conditions</w:t>
      </w:r>
      <w:ins w:id="70" w:author="Idit Balachsan" w:date="2020-01-26T11:11:00Z">
        <w:r w:rsidR="00575F81">
          <w:rPr>
            <w:rFonts w:cs="David"/>
            <w:color w:val="000000" w:themeColor="text1"/>
          </w:rPr>
          <w:t>.</w:t>
        </w:r>
      </w:ins>
    </w:p>
    <w:p w14:paraId="279D1E34" w14:textId="5123598A" w:rsidR="00394D5A" w:rsidRPr="00960CA2" w:rsidRDefault="00D32818" w:rsidP="00E87BA7">
      <w:pPr>
        <w:pStyle w:val="Default"/>
        <w:numPr>
          <w:ilvl w:val="0"/>
          <w:numId w:val="28"/>
        </w:numPr>
        <w:spacing w:line="360" w:lineRule="auto"/>
        <w:jc w:val="both"/>
        <w:rPr>
          <w:rFonts w:cs="David"/>
          <w:color w:val="000000" w:themeColor="text1"/>
        </w:rPr>
      </w:pPr>
      <w:r>
        <w:rPr>
          <w:rFonts w:cs="David"/>
          <w:color w:val="000000" w:themeColor="text1"/>
        </w:rPr>
        <w:t>A</w:t>
      </w:r>
      <w:r w:rsidR="00A85202">
        <w:rPr>
          <w:rFonts w:cs="David"/>
          <w:color w:val="000000" w:themeColor="text1"/>
        </w:rPr>
        <w:t xml:space="preserve"> </w:t>
      </w:r>
      <w:r w:rsidR="00A85202" w:rsidRPr="00402245">
        <w:rPr>
          <w:rFonts w:cs="David"/>
          <w:i/>
          <w:iCs/>
          <w:color w:val="000000" w:themeColor="text1"/>
        </w:rPr>
        <w:t>spatial-temporal</w:t>
      </w:r>
      <w:r w:rsidR="00A85202">
        <w:rPr>
          <w:rFonts w:cs="David"/>
          <w:color w:val="000000" w:themeColor="text1"/>
        </w:rPr>
        <w:t xml:space="preserve"> </w:t>
      </w:r>
      <w:r w:rsidR="00003B6D">
        <w:rPr>
          <w:rFonts w:cs="David"/>
          <w:color w:val="000000" w:themeColor="text1"/>
        </w:rPr>
        <w:t xml:space="preserve">optimization model comprised of the </w:t>
      </w:r>
      <w:r w:rsidR="00D66BC7" w:rsidRPr="008970A9">
        <w:rPr>
          <w:rFonts w:cs="David"/>
          <w:color w:val="000000" w:themeColor="text1"/>
        </w:rPr>
        <w:t xml:space="preserve">findings of the two previous </w:t>
      </w:r>
      <w:r w:rsidR="00D66BC7">
        <w:rPr>
          <w:rFonts w:cs="David"/>
          <w:color w:val="000000" w:themeColor="text1"/>
        </w:rPr>
        <w:t>models</w:t>
      </w:r>
      <w:r w:rsidR="00C516F4">
        <w:rPr>
          <w:rFonts w:cs="David"/>
          <w:color w:val="000000" w:themeColor="text1"/>
        </w:rPr>
        <w:t xml:space="preserve">, considering </w:t>
      </w:r>
      <w:r w:rsidR="00C516F4" w:rsidRPr="008970A9">
        <w:rPr>
          <w:rFonts w:cs="David"/>
          <w:color w:val="000000" w:themeColor="text1"/>
        </w:rPr>
        <w:t xml:space="preserve">probability of change in </w:t>
      </w:r>
      <w:r w:rsidR="00C516F4" w:rsidRPr="00960CA2">
        <w:rPr>
          <w:rFonts w:cs="David"/>
          <w:color w:val="000000" w:themeColor="text1"/>
        </w:rPr>
        <w:t xml:space="preserve">weather </w:t>
      </w:r>
      <w:r w:rsidR="00FD0F83" w:rsidRPr="00960CA2">
        <w:rPr>
          <w:rFonts w:cs="David"/>
          <w:color w:val="000000" w:themeColor="text1"/>
        </w:rPr>
        <w:t xml:space="preserve">and emission </w:t>
      </w:r>
      <w:r w:rsidR="00C516F4" w:rsidRPr="00960CA2">
        <w:rPr>
          <w:rFonts w:cs="David"/>
          <w:color w:val="000000" w:themeColor="text1"/>
        </w:rPr>
        <w:t>conditions</w:t>
      </w:r>
      <w:r w:rsidR="00FD0F83" w:rsidRPr="00960CA2">
        <w:rPr>
          <w:rFonts w:cs="David"/>
          <w:color w:val="000000" w:themeColor="text1"/>
        </w:rPr>
        <w:t xml:space="preserve">. </w:t>
      </w:r>
    </w:p>
    <w:p w14:paraId="364D5483" w14:textId="2FED8FB5" w:rsidR="00003B6D" w:rsidRPr="00A6476B" w:rsidRDefault="00644D19" w:rsidP="00E87BA7">
      <w:pPr>
        <w:pStyle w:val="Default"/>
        <w:numPr>
          <w:ilvl w:val="0"/>
          <w:numId w:val="25"/>
        </w:numPr>
        <w:spacing w:line="360" w:lineRule="auto"/>
        <w:jc w:val="both"/>
        <w:rPr>
          <w:rFonts w:cs="David"/>
          <w:color w:val="000000" w:themeColor="text1"/>
        </w:rPr>
      </w:pPr>
      <w:bookmarkStart w:id="71" w:name="OLE_LINK172"/>
      <w:bookmarkStart w:id="72" w:name="OLE_LINK173"/>
      <w:bookmarkEnd w:id="67"/>
      <w:bookmarkEnd w:id="68"/>
      <w:r w:rsidRPr="006564ED">
        <w:rPr>
          <w:rFonts w:hint="cs"/>
        </w:rPr>
        <w:t xml:space="preserve">Conduct a set of simulations </w:t>
      </w:r>
      <w:r w:rsidR="00A90C71" w:rsidRPr="006564ED">
        <w:t xml:space="preserve">for each of the </w:t>
      </w:r>
      <w:r w:rsidR="001606BA">
        <w:t>modules</w:t>
      </w:r>
      <w:r w:rsidR="00A90C71" w:rsidRPr="006564ED">
        <w:t xml:space="preserve"> </w:t>
      </w:r>
      <w:r w:rsidRPr="006564ED">
        <w:rPr>
          <w:rFonts w:hint="cs"/>
        </w:rPr>
        <w:t xml:space="preserve">to derive engineering insights for effective deployments of air pollution </w:t>
      </w:r>
      <w:r w:rsidRPr="00C31CBB">
        <w:rPr>
          <w:rFonts w:hint="cs"/>
          <w:color w:val="000000" w:themeColor="text1"/>
        </w:rPr>
        <w:t>sensors</w:t>
      </w:r>
      <w:r w:rsidRPr="00C31CBB">
        <w:rPr>
          <w:color w:val="000000" w:themeColor="text1"/>
        </w:rPr>
        <w:t xml:space="preserve"> at various </w:t>
      </w:r>
      <w:r w:rsidR="00960CA2" w:rsidRPr="00C31CBB">
        <w:rPr>
          <w:color w:val="000000" w:themeColor="text1"/>
        </w:rPr>
        <w:t>emission</w:t>
      </w:r>
      <w:r w:rsidRPr="00C31CBB">
        <w:rPr>
          <w:color w:val="000000" w:themeColor="text1"/>
        </w:rPr>
        <w:t xml:space="preserve"> rates</w:t>
      </w:r>
      <w:r w:rsidR="006B2EF7" w:rsidRPr="00C31CBB">
        <w:rPr>
          <w:color w:val="000000" w:themeColor="text1"/>
        </w:rPr>
        <w:t>,</w:t>
      </w:r>
      <w:r w:rsidRPr="00C31CBB">
        <w:rPr>
          <w:color w:val="000000" w:themeColor="text1"/>
        </w:rPr>
        <w:t xml:space="preserve"> </w:t>
      </w:r>
      <w:r w:rsidRPr="006564ED">
        <w:t>sources/sensors configurations</w:t>
      </w:r>
      <w:r w:rsidR="006B2EF7">
        <w:t xml:space="preserve"> and weather conditions</w:t>
      </w:r>
      <w:r w:rsidR="00960CA2">
        <w:t>.</w:t>
      </w:r>
    </w:p>
    <w:p w14:paraId="25DDEA0A" w14:textId="0310A419" w:rsidR="008C01AE" w:rsidRPr="009E6BE8" w:rsidRDefault="00103ECD" w:rsidP="00E87BA7">
      <w:pPr>
        <w:pStyle w:val="Default"/>
        <w:numPr>
          <w:ilvl w:val="0"/>
          <w:numId w:val="25"/>
        </w:numPr>
        <w:spacing w:line="360" w:lineRule="auto"/>
        <w:jc w:val="both"/>
        <w:rPr>
          <w:rFonts w:cs="David"/>
          <w:color w:val="000000" w:themeColor="text1"/>
        </w:rPr>
      </w:pPr>
      <w:r>
        <w:t xml:space="preserve">Examine </w:t>
      </w:r>
      <w:r w:rsidR="00311F2A">
        <w:t>the potential improvement achieved by the deployment of a heterogenous network, comprised of different types of sensors with different characteristics (sensitivity, dynamic range</w:t>
      </w:r>
      <w:r w:rsidR="006C4311">
        <w:t xml:space="preserve"> </w:t>
      </w:r>
      <w:r w:rsidR="00844CB9">
        <w:t>or</w:t>
      </w:r>
      <w:r w:rsidR="00D67D8C">
        <w:t xml:space="preserve"> specificity</w:t>
      </w:r>
      <w:r w:rsidR="00311F2A">
        <w:t xml:space="preserve">), compared to a homogeneous network of sensors. </w:t>
      </w:r>
    </w:p>
    <w:p w14:paraId="62E741AE" w14:textId="4B97EDA8" w:rsidR="009E6BE8" w:rsidRPr="00B17011" w:rsidRDefault="00B17011" w:rsidP="00E87BA7">
      <w:pPr>
        <w:pStyle w:val="Default"/>
        <w:numPr>
          <w:ilvl w:val="0"/>
          <w:numId w:val="25"/>
        </w:numPr>
        <w:spacing w:line="360" w:lineRule="auto"/>
        <w:jc w:val="both"/>
        <w:rPr>
          <w:rFonts w:cs="David"/>
          <w:color w:val="000000" w:themeColor="text1"/>
        </w:rPr>
      </w:pPr>
      <w:r w:rsidRPr="00B17011">
        <w:t>Examine at least one c</w:t>
      </w:r>
      <w:r w:rsidR="009E6BE8" w:rsidRPr="00B17011">
        <w:t>ase</w:t>
      </w:r>
      <w:r>
        <w:t>-</w:t>
      </w:r>
      <w:r w:rsidR="009E6BE8" w:rsidRPr="00B17011">
        <w:t>study</w:t>
      </w:r>
      <w:r w:rsidRPr="00B17011">
        <w:t xml:space="preserve"> of real-world </w:t>
      </w:r>
      <w:r>
        <w:t xml:space="preserve">network deployment and analyze its performance, compared to a suggested optimal solution. </w:t>
      </w:r>
    </w:p>
    <w:bookmarkEnd w:id="71"/>
    <w:bookmarkEnd w:id="72"/>
    <w:p w14:paraId="0E4F25C3" w14:textId="77777777" w:rsidR="00A33910" w:rsidRPr="00A33910" w:rsidRDefault="00A33910" w:rsidP="00E87BA7"/>
    <w:p w14:paraId="48B8A394" w14:textId="2CDC1331" w:rsidR="00B011EB" w:rsidRPr="00A10451" w:rsidRDefault="00B011EB" w:rsidP="007C6278">
      <w:pPr>
        <w:pStyle w:val="Heading1"/>
      </w:pPr>
      <w:bookmarkStart w:id="73" w:name="_Toc31024283"/>
      <w:r w:rsidRPr="00A10451">
        <w:rPr>
          <w:rFonts w:hint="cs"/>
        </w:rPr>
        <w:lastRenderedPageBreak/>
        <w:t>Research contribution</w:t>
      </w:r>
      <w:bookmarkEnd w:id="73"/>
      <w:r w:rsidR="00F9569E" w:rsidRPr="00A10451">
        <w:rPr>
          <w:rFonts w:hint="cs"/>
        </w:rPr>
        <w:t xml:space="preserve"> </w:t>
      </w:r>
    </w:p>
    <w:p w14:paraId="2ECB4F87" w14:textId="1237BB1C" w:rsidR="00C96B5F" w:rsidRDefault="00D63641" w:rsidP="00E87BA7">
      <w:r w:rsidRPr="00D63641">
        <w:rPr>
          <w:rFonts w:ascii="Calibri" w:hAnsi="Calibri" w:cs="Calibri"/>
        </w:rPr>
        <w:t>﻿</w:t>
      </w:r>
      <w:bookmarkStart w:id="74" w:name="OLE_LINK68"/>
      <w:bookmarkStart w:id="75" w:name="OLE_LINK69"/>
      <w:r w:rsidR="003A3EA4" w:rsidRPr="009F584E">
        <w:t>T</w:t>
      </w:r>
      <w:r w:rsidRPr="009F584E">
        <w:t>echnological developments</w:t>
      </w:r>
      <w:r w:rsidR="0070274D" w:rsidRPr="009F584E">
        <w:t xml:space="preserve"> </w:t>
      </w:r>
      <w:r w:rsidR="003A3EA4" w:rsidRPr="009F584E">
        <w:t xml:space="preserve">in recent years </w:t>
      </w:r>
      <w:r w:rsidR="0070274D" w:rsidRPr="009F584E">
        <w:t xml:space="preserve">have made </w:t>
      </w:r>
      <w:r w:rsidR="0070274D" w:rsidRPr="009F584E">
        <w:rPr>
          <w:rFonts w:cs="David" w:hint="cs"/>
          <w:color w:val="000000"/>
        </w:rPr>
        <w:t>WDESN</w:t>
      </w:r>
      <w:r w:rsidR="0070274D" w:rsidRPr="009F584E">
        <w:rPr>
          <w:rFonts w:cs="David"/>
          <w:color w:val="000000"/>
        </w:rPr>
        <w:t>s</w:t>
      </w:r>
      <w:r w:rsidR="0070274D" w:rsidRPr="009F584E">
        <w:t xml:space="preserve"> feasible to deploy, in a relatively low operational cost, using </w:t>
      </w:r>
      <w:r w:rsidR="0070274D" w:rsidRPr="009F584E">
        <w:rPr>
          <w:rFonts w:cs="David" w:hint="cs"/>
          <w:color w:val="000000"/>
        </w:rPr>
        <w:t>portable MSUs</w:t>
      </w:r>
      <w:r w:rsidR="0070274D" w:rsidRPr="009F584E">
        <w:rPr>
          <w:rFonts w:cs="David"/>
          <w:color w:val="000000"/>
        </w:rPr>
        <w:t>.</w:t>
      </w:r>
      <w:r w:rsidR="00DE46AF">
        <w:rPr>
          <w:rFonts w:cs="David"/>
          <w:color w:val="000000"/>
        </w:rPr>
        <w:t xml:space="preserve"> </w:t>
      </w:r>
      <w:r w:rsidR="000438CE">
        <w:rPr>
          <w:rFonts w:cs="David"/>
          <w:color w:val="000000"/>
        </w:rPr>
        <w:t xml:space="preserve">These units can easily transmit data directly to </w:t>
      </w:r>
      <w:r w:rsidR="005B0CEA">
        <w:rPr>
          <w:rFonts w:cs="David"/>
          <w:color w:val="000000"/>
        </w:rPr>
        <w:t>cloud-based</w:t>
      </w:r>
      <w:r w:rsidR="003A3EA4">
        <w:rPr>
          <w:rFonts w:cs="David"/>
          <w:color w:val="000000"/>
        </w:rPr>
        <w:t xml:space="preserve"> platform</w:t>
      </w:r>
      <w:r w:rsidR="00106020">
        <w:rPr>
          <w:rFonts w:cs="David"/>
          <w:color w:val="000000"/>
        </w:rPr>
        <w:t>s</w:t>
      </w:r>
      <w:r w:rsidR="00594835">
        <w:rPr>
          <w:rFonts w:cs="David"/>
          <w:color w:val="000000"/>
        </w:rPr>
        <w:t>,</w:t>
      </w:r>
      <w:r w:rsidR="00594835">
        <w:rPr>
          <w:rFonts w:cs="David"/>
        </w:rPr>
        <w:t xml:space="preserve"> making it possible to </w:t>
      </w:r>
      <w:r w:rsidR="005B0CEA">
        <w:rPr>
          <w:rFonts w:cs="David"/>
        </w:rPr>
        <w:t xml:space="preserve">immediately obtain </w:t>
      </w:r>
      <w:r w:rsidR="000D7E6B">
        <w:rPr>
          <w:rFonts w:cs="David"/>
        </w:rPr>
        <w:t xml:space="preserve">the latest </w:t>
      </w:r>
      <w:r w:rsidR="00013AA6" w:rsidRPr="0063144D">
        <w:t>mapping of the pollution level in the environment</w:t>
      </w:r>
      <w:r w:rsidR="005B0CEA">
        <w:t xml:space="preserve">. </w:t>
      </w:r>
      <w:r w:rsidR="00473F4A">
        <w:t xml:space="preserve">These advancements </w:t>
      </w:r>
      <w:r w:rsidR="001F6F89">
        <w:t>have produced new challenges</w:t>
      </w:r>
      <w:r w:rsidR="00636C0A">
        <w:t xml:space="preserve"> in the field of environmental air pollution monitoring and modelling</w:t>
      </w:r>
      <w:r w:rsidR="001F6F89">
        <w:t xml:space="preserve">, such </w:t>
      </w:r>
      <w:r w:rsidR="00636C0A">
        <w:t xml:space="preserve">as </w:t>
      </w:r>
      <w:r w:rsidR="004D61E5" w:rsidRPr="00C2741E">
        <w:t>selecting optimal sensors’ locations</w:t>
      </w:r>
      <w:r w:rsidR="0060354E">
        <w:t xml:space="preserve"> of placement. </w:t>
      </w:r>
    </w:p>
    <w:p w14:paraId="68E9FC38" w14:textId="3497E640" w:rsidR="00067E53" w:rsidRDefault="004D56A6" w:rsidP="00E87BA7">
      <w:pPr>
        <w:ind w:firstLine="720"/>
        <w:rPr>
          <w:rFonts w:asciiTheme="majorBidi" w:hAnsiTheme="majorBidi" w:cstheme="majorBidi"/>
        </w:rPr>
      </w:pPr>
      <w:bookmarkStart w:id="76" w:name="OLE_LINK64"/>
      <w:bookmarkStart w:id="77" w:name="OLE_LINK65"/>
      <w:r>
        <w:t xml:space="preserve">This proposed work </w:t>
      </w:r>
      <w:r w:rsidR="004C17A1">
        <w:t>will</w:t>
      </w:r>
      <w:r w:rsidR="00013AA6" w:rsidRPr="0063144D">
        <w:t xml:space="preserve"> provide </w:t>
      </w:r>
      <w:r w:rsidR="008C1187">
        <w:t xml:space="preserve">mathematical and </w:t>
      </w:r>
      <w:r w:rsidR="00013AA6" w:rsidRPr="0063144D">
        <w:t xml:space="preserve">engineering tools </w:t>
      </w:r>
      <w:r w:rsidR="00122EA5">
        <w:t>which</w:t>
      </w:r>
      <w:r w:rsidR="00013AA6" w:rsidRPr="0063144D">
        <w:t xml:space="preserve"> facilitate effective sensor deployment scheme</w:t>
      </w:r>
      <w:r w:rsidR="00DA2EE3">
        <w:t>s</w:t>
      </w:r>
      <w:r w:rsidR="00013AA6" w:rsidRPr="0063144D">
        <w:t xml:space="preserve"> </w:t>
      </w:r>
      <w:r w:rsidR="00122EA5">
        <w:t>that</w:t>
      </w:r>
      <w:r w:rsidR="00013AA6" w:rsidRPr="0063144D">
        <w:t xml:space="preserve"> successfully balance between detection and operational requirements.</w:t>
      </w:r>
      <w:r w:rsidR="003354E1">
        <w:t xml:space="preserve"> The work will a</w:t>
      </w:r>
      <w:r w:rsidR="00170DC5">
        <w:t>llow decision maker</w:t>
      </w:r>
      <w:r w:rsidR="0007390E">
        <w:t>s</w:t>
      </w:r>
      <w:r w:rsidR="00170DC5">
        <w:t xml:space="preserve"> </w:t>
      </w:r>
      <w:r w:rsidR="00DF3BD2" w:rsidRPr="003669B8">
        <w:rPr>
          <w:rFonts w:asciiTheme="majorBidi" w:hAnsiTheme="majorBidi" w:cstheme="majorBidi"/>
        </w:rPr>
        <w:t xml:space="preserve">to </w:t>
      </w:r>
      <w:r w:rsidR="00FD3A96" w:rsidRPr="003669B8">
        <w:rPr>
          <w:rFonts w:asciiTheme="majorBidi" w:hAnsiTheme="majorBidi" w:cstheme="majorBidi"/>
        </w:rPr>
        <w:t>examine</w:t>
      </w:r>
      <w:r w:rsidR="00DF3BD2" w:rsidRPr="003669B8">
        <w:rPr>
          <w:rFonts w:asciiTheme="majorBidi" w:hAnsiTheme="majorBidi" w:cstheme="majorBidi"/>
        </w:rPr>
        <w:t xml:space="preserve"> </w:t>
      </w:r>
      <w:bookmarkStart w:id="78" w:name="OLE_LINK156"/>
      <w:bookmarkStart w:id="79" w:name="OLE_LINK157"/>
      <w:r w:rsidR="00DF3BD2" w:rsidRPr="003669B8">
        <w:rPr>
          <w:rFonts w:asciiTheme="majorBidi" w:hAnsiTheme="majorBidi" w:cstheme="majorBidi"/>
        </w:rPr>
        <w:t xml:space="preserve">tradeoffs between performance criteria </w:t>
      </w:r>
      <w:r w:rsidR="00FD3A96" w:rsidRPr="003669B8">
        <w:rPr>
          <w:rFonts w:asciiTheme="majorBidi" w:hAnsiTheme="majorBidi" w:cstheme="majorBidi"/>
        </w:rPr>
        <w:t>of the multi-objective optimization</w:t>
      </w:r>
      <w:r w:rsidR="0085758A" w:rsidRPr="00670E8F">
        <w:rPr>
          <w:rFonts w:asciiTheme="majorBidi" w:hAnsiTheme="majorBidi" w:cstheme="majorBidi" w:hint="cs"/>
          <w:rtl/>
        </w:rPr>
        <w:t xml:space="preserve"> </w:t>
      </w:r>
      <w:r w:rsidR="00067E53" w:rsidRPr="00670E8F">
        <w:rPr>
          <w:rFonts w:asciiTheme="majorBidi" w:hAnsiTheme="majorBidi" w:cstheme="majorBidi"/>
        </w:rPr>
        <w:t xml:space="preserve">model </w:t>
      </w:r>
      <w:r w:rsidR="00DF3BD2" w:rsidRPr="00670E8F">
        <w:rPr>
          <w:rFonts w:asciiTheme="majorBidi" w:hAnsiTheme="majorBidi" w:cstheme="majorBidi"/>
        </w:rPr>
        <w:t xml:space="preserve">and to consider alternative modes of action </w:t>
      </w:r>
      <w:r w:rsidR="00067E53" w:rsidRPr="00670E8F">
        <w:rPr>
          <w:rFonts w:asciiTheme="majorBidi" w:hAnsiTheme="majorBidi" w:cstheme="majorBidi"/>
        </w:rPr>
        <w:t xml:space="preserve">according to </w:t>
      </w:r>
      <w:r w:rsidR="003669B8">
        <w:rPr>
          <w:rFonts w:asciiTheme="majorBidi" w:hAnsiTheme="majorBidi" w:cstheme="majorBidi"/>
        </w:rPr>
        <w:t>the prevailing</w:t>
      </w:r>
      <w:r w:rsidR="00067E53" w:rsidRPr="00670E8F">
        <w:rPr>
          <w:rFonts w:asciiTheme="majorBidi" w:hAnsiTheme="majorBidi" w:cstheme="majorBidi"/>
        </w:rPr>
        <w:t xml:space="preserve"> circumstances. </w:t>
      </w:r>
      <w:bookmarkEnd w:id="78"/>
      <w:bookmarkEnd w:id="79"/>
    </w:p>
    <w:p w14:paraId="6D732D8D" w14:textId="15185AF0" w:rsidR="005B294C" w:rsidRDefault="002579A4" w:rsidP="00E87BA7">
      <w:pPr>
        <w:ind w:firstLine="720"/>
        <w:rPr>
          <w:rFonts w:cs="David"/>
        </w:rPr>
      </w:pPr>
      <w:r w:rsidRPr="0072332F">
        <w:t xml:space="preserve">This proposed work’s innovativeness stems from the implementation of a multi-objective optimization model, allowing </w:t>
      </w:r>
      <w:r w:rsidR="001C7821" w:rsidRPr="0072332F">
        <w:t>a different</w:t>
      </w:r>
      <w:r w:rsidRPr="0072332F">
        <w:t xml:space="preserve"> perspective </w:t>
      </w:r>
      <w:r w:rsidR="001C7821" w:rsidRPr="0072332F">
        <w:t>on the way operational problems may be approached</w:t>
      </w:r>
      <w:r w:rsidR="00FE3565" w:rsidRPr="0072332F">
        <w:t xml:space="preserve">. </w:t>
      </w:r>
      <w:r w:rsidR="00323176" w:rsidRPr="0072332F">
        <w:t xml:space="preserve">In addition, it </w:t>
      </w:r>
      <w:r w:rsidR="008C1187" w:rsidRPr="0072332F">
        <w:t xml:space="preserve">firstly offers an adaptive mechanism, which </w:t>
      </w:r>
      <w:r w:rsidR="00323176" w:rsidRPr="0072332F">
        <w:t xml:space="preserve">considers the time-varying </w:t>
      </w:r>
      <w:r w:rsidR="008C1187" w:rsidRPr="0072332F">
        <w:t xml:space="preserve">pollution and </w:t>
      </w:r>
      <w:r w:rsidR="00A76B4F" w:rsidRPr="0072332F">
        <w:t xml:space="preserve">meteorological conditions </w:t>
      </w:r>
      <w:r w:rsidR="005B294C" w:rsidRPr="0072332F">
        <w:t xml:space="preserve">that </w:t>
      </w:r>
      <w:r w:rsidR="005B294C" w:rsidRPr="0072332F">
        <w:rPr>
          <w:rFonts w:cs="David" w:hint="cs"/>
        </w:rPr>
        <w:t>characteriz</w:t>
      </w:r>
      <w:r w:rsidR="005B294C" w:rsidRPr="0072332F">
        <w:rPr>
          <w:rFonts w:cs="David"/>
        </w:rPr>
        <w:t>e</w:t>
      </w:r>
      <w:r w:rsidR="005B294C" w:rsidRPr="0072332F">
        <w:rPr>
          <w:rFonts w:cs="David" w:hint="cs"/>
        </w:rPr>
        <w:t xml:space="preserve"> the region of study</w:t>
      </w:r>
      <w:r w:rsidR="005B294C" w:rsidRPr="0072332F">
        <w:rPr>
          <w:rFonts w:cs="David"/>
        </w:rPr>
        <w:t xml:space="preserve">, </w:t>
      </w:r>
      <w:r w:rsidR="00EB785B" w:rsidRPr="0072332F">
        <w:rPr>
          <w:rFonts w:cs="David"/>
        </w:rPr>
        <w:t xml:space="preserve">and thus produces robust </w:t>
      </w:r>
      <w:r w:rsidR="00BE31A7" w:rsidRPr="0072332F">
        <w:rPr>
          <w:rFonts w:cs="David"/>
        </w:rPr>
        <w:t xml:space="preserve">and reliable </w:t>
      </w:r>
      <w:r w:rsidR="00EB785B" w:rsidRPr="0072332F">
        <w:rPr>
          <w:rFonts w:cs="David"/>
        </w:rPr>
        <w:t>solutions</w:t>
      </w:r>
      <w:r w:rsidR="00BE31A7" w:rsidRPr="0072332F">
        <w:rPr>
          <w:rFonts w:cs="David"/>
        </w:rPr>
        <w:t>.</w:t>
      </w:r>
    </w:p>
    <w:bookmarkEnd w:id="74"/>
    <w:bookmarkEnd w:id="75"/>
    <w:bookmarkEnd w:id="76"/>
    <w:bookmarkEnd w:id="77"/>
    <w:p w14:paraId="49A7A4C8" w14:textId="77777777" w:rsidR="00C243DF" w:rsidRDefault="00C243DF" w:rsidP="00E87BA7">
      <w:pPr>
        <w:rPr>
          <w:rFonts w:cs="David"/>
        </w:rPr>
      </w:pPr>
    </w:p>
    <w:p w14:paraId="75CE353E" w14:textId="02DD940C" w:rsidR="00A33910" w:rsidRDefault="00A33910" w:rsidP="007C6278">
      <w:pPr>
        <w:pStyle w:val="Heading1"/>
        <w:numPr>
          <w:ilvl w:val="0"/>
          <w:numId w:val="0"/>
        </w:numPr>
        <w:ind w:left="432"/>
      </w:pPr>
    </w:p>
    <w:p w14:paraId="0985420A" w14:textId="58433D85" w:rsidR="00A33910" w:rsidRDefault="00A33910" w:rsidP="00E87BA7"/>
    <w:p w14:paraId="269BF784" w14:textId="48735633" w:rsidR="00A33910" w:rsidRDefault="00A33910" w:rsidP="00E87BA7"/>
    <w:p w14:paraId="0BBEB4CD" w14:textId="2E2AE0E2" w:rsidR="00A33910" w:rsidRDefault="00A33910" w:rsidP="00E87BA7"/>
    <w:p w14:paraId="3E0211B9" w14:textId="706EB4F4" w:rsidR="00A33910" w:rsidRDefault="00A33910" w:rsidP="00E87BA7"/>
    <w:p w14:paraId="6220F12B" w14:textId="24D0FAA1" w:rsidR="00A33910" w:rsidRDefault="00A33910" w:rsidP="00E87BA7"/>
    <w:p w14:paraId="002BBD92" w14:textId="29143DAB" w:rsidR="00A33910" w:rsidRDefault="00A33910" w:rsidP="00E87BA7">
      <w:pPr>
        <w:rPr>
          <w:rtl/>
        </w:rPr>
      </w:pPr>
    </w:p>
    <w:p w14:paraId="088E825F" w14:textId="5E2C2FAE" w:rsidR="00A33910" w:rsidRDefault="00A33910" w:rsidP="00E87BA7"/>
    <w:p w14:paraId="602E16C0" w14:textId="632BBD35" w:rsidR="00A33910" w:rsidRDefault="00A33910" w:rsidP="00E87BA7"/>
    <w:p w14:paraId="200684F4" w14:textId="3527514B" w:rsidR="00A33910" w:rsidRDefault="00A33910" w:rsidP="00E87BA7"/>
    <w:p w14:paraId="40667D1E" w14:textId="36DABDB1" w:rsidR="00A33910" w:rsidRDefault="00A33910" w:rsidP="00E87BA7"/>
    <w:p w14:paraId="00AC0852" w14:textId="62C7DD2C" w:rsidR="00A33910" w:rsidRDefault="00A33910" w:rsidP="00E87BA7"/>
    <w:p w14:paraId="4B4C7E9A" w14:textId="057F582B" w:rsidR="00C11F79" w:rsidRDefault="00C11F79" w:rsidP="00E87BA7"/>
    <w:p w14:paraId="0166293D" w14:textId="4748C4CE" w:rsidR="00410CF7" w:rsidRDefault="00410CF7" w:rsidP="00E87BA7"/>
    <w:p w14:paraId="4D0E0F72" w14:textId="77777777" w:rsidR="00CF37FD" w:rsidRPr="00A33910" w:rsidRDefault="00CF37FD" w:rsidP="00E87BA7"/>
    <w:p w14:paraId="5D7E0718" w14:textId="2B62E9BE" w:rsidR="00D90ABC" w:rsidRPr="00A10451" w:rsidRDefault="00A678A6" w:rsidP="007C6278">
      <w:pPr>
        <w:pStyle w:val="Heading1"/>
      </w:pPr>
      <w:bookmarkStart w:id="80" w:name="_Toc31024284"/>
      <w:r w:rsidRPr="00A10451">
        <w:rPr>
          <w:rFonts w:hint="cs"/>
        </w:rPr>
        <w:lastRenderedPageBreak/>
        <w:t>Literature review</w:t>
      </w:r>
      <w:bookmarkEnd w:id="80"/>
    </w:p>
    <w:p w14:paraId="66A40561" w14:textId="14BA22AC" w:rsidR="004170D4" w:rsidRPr="00A10451" w:rsidRDefault="00471C6C" w:rsidP="00E87BA7">
      <w:pPr>
        <w:pStyle w:val="Heading2"/>
      </w:pPr>
      <w:bookmarkStart w:id="81" w:name="_Toc31024285"/>
      <w:r w:rsidRPr="00A10451">
        <w:rPr>
          <w:rFonts w:hint="cs"/>
        </w:rPr>
        <w:t>The problem of s</w:t>
      </w:r>
      <w:r w:rsidR="004170D4" w:rsidRPr="00A10451">
        <w:rPr>
          <w:rFonts w:hint="cs"/>
        </w:rPr>
        <w:t>ensors</w:t>
      </w:r>
      <w:r w:rsidR="002D0FC5">
        <w:t xml:space="preserve"> deployment</w:t>
      </w:r>
      <w:bookmarkEnd w:id="81"/>
    </w:p>
    <w:p w14:paraId="64CE4BF6" w14:textId="1087E59B" w:rsidR="005C53EE" w:rsidRPr="00A10451" w:rsidRDefault="006316FA" w:rsidP="00E87BA7">
      <w:pPr>
        <w:ind w:right="-2"/>
        <w:rPr>
          <w:rFonts w:cs="David"/>
        </w:rPr>
      </w:pPr>
      <w:r w:rsidRPr="00A10451">
        <w:rPr>
          <w:rFonts w:cs="David" w:hint="cs"/>
        </w:rPr>
        <w:t xml:space="preserve">The problem </w:t>
      </w:r>
      <w:r w:rsidR="00D33A99" w:rsidRPr="00A10451">
        <w:rPr>
          <w:rFonts w:cs="David" w:hint="cs"/>
        </w:rPr>
        <w:t>of optimal deployment of</w:t>
      </w:r>
      <w:r w:rsidR="00804B3F" w:rsidRPr="00A10451">
        <w:rPr>
          <w:rFonts w:cs="David" w:hint="cs"/>
        </w:rPr>
        <w:t xml:space="preserve"> </w:t>
      </w:r>
      <w:r w:rsidR="00DB0361" w:rsidRPr="00A10451">
        <w:rPr>
          <w:rFonts w:cs="David" w:hint="cs"/>
        </w:rPr>
        <w:t xml:space="preserve">any type of </w:t>
      </w:r>
      <w:r w:rsidR="00087BFB" w:rsidRPr="00A10451">
        <w:rPr>
          <w:rFonts w:cs="David" w:hint="cs"/>
        </w:rPr>
        <w:t xml:space="preserve">sensors </w:t>
      </w:r>
      <w:r w:rsidR="00404209" w:rsidRPr="00A10451">
        <w:rPr>
          <w:rFonts w:cs="David" w:hint="cs"/>
        </w:rPr>
        <w:t xml:space="preserve">consists of determining </w:t>
      </w:r>
      <w:r w:rsidR="00877132" w:rsidRPr="00A10451">
        <w:rPr>
          <w:rFonts w:cs="David" w:hint="cs"/>
        </w:rPr>
        <w:t>sensors’</w:t>
      </w:r>
      <w:r w:rsidR="00404209" w:rsidRPr="00A10451">
        <w:rPr>
          <w:rFonts w:cs="David" w:hint="cs"/>
        </w:rPr>
        <w:t xml:space="preserve"> positions, while ensuring the coverage and the connectivity of the network</w:t>
      </w:r>
      <w:r w:rsidR="00076BC6" w:rsidRPr="00A10451">
        <w:rPr>
          <w:rFonts w:cs="David" w:hint="cs"/>
        </w:rPr>
        <w:t xml:space="preserve"> </w:t>
      </w:r>
      <w:r w:rsidR="00FA79C2" w:rsidRPr="00A10451">
        <w:rPr>
          <w:rFonts w:cs="David" w:hint="cs"/>
        </w:rPr>
        <w:fldChar w:fldCharType="begin" w:fldLock="1"/>
      </w:r>
      <w:r w:rsidR="00C66993">
        <w:rPr>
          <w:rFonts w:cs="David"/>
        </w:rPr>
        <w:instrText>ADDIN CSL_CITATION {"citationItems":[{"id":"ITEM-1","itemData":{"DOI":"10.1109/TPDS.2012.141","ISSN":"10459219","abstract":"In this paper we study the dynamic aspects of the coverage of a mobile sensor network resulting from continuous movement of sensors. As sensors move around, initially uncovered locations are likely to be covered at a later time. A larger area is covered as time continues, and intruders that might never be detected in a stationary sensor network can now be detected by moving sensors. However, this improvement in coverage is achieved at the cost that a location is covered only part of the time, alternating between covered and not covered. We characterize area coverage at specific time instants and during time intervals, as well as the time durations that a location is covered and uncovered. We further characterize the time it takes to detect a randomly located intruder. For mobile intruders, we take a game theoretic approach and derive optimal mobility strategies for both sensors and intruders. Our results show that sensor mobility brings about unique dynamic coverage properties not present in a stationary sensor network, and that mobility can be exploited to compensate for the lack of sensors to improve coverage.","author":[{"dropping-particle":"","family":"Liu","given":"Benyuan","non-dropping-particle":"","parse-names":false,"suffix":""},{"dropping-particle":"","family":"Dousse","given":"Olivier","non-dropping-particle":"","parse-names":false,"suffix":""},{"dropping-particle":"","family":"Nain","given":"Philippe","non-dropping-particle":"","parse-names":false,"suffix":""},{"dropping-particle":"","family":"Towsley","given":"Don","non-dropping-particle":"","parse-names":false,"suffix":""}],"container-title":"IEEE Transactions on Parallel and Distributed Systems","id":"ITEM-1","issue":"2","issued":{"date-parts":[["2013"]]},"page":"301-311","publisher":"IEEE","title":"Dynamic coverage of mobile sensor networks","type":"article-journal","volume":"24"},"uris":["http://www.mendeley.com/documents/?uuid=39749480-4968-4107-9932-414d8b494893"]}],"mendeley":{"formattedCitation":"[25]","plainTextFormattedCitation":"[25]","previouslyFormattedCitation":"[25]"},"properties":{"noteIndex":0},"schema":"https://github.com/citation-style-language/schema/raw/master/csl-citation.json"}</w:instrText>
      </w:r>
      <w:r w:rsidR="00FA79C2" w:rsidRPr="00A10451">
        <w:rPr>
          <w:rFonts w:cs="David" w:hint="cs"/>
        </w:rPr>
        <w:fldChar w:fldCharType="separate"/>
      </w:r>
      <w:r w:rsidR="00C66993" w:rsidRPr="00C66993">
        <w:rPr>
          <w:rFonts w:cs="David"/>
          <w:noProof/>
        </w:rPr>
        <w:t>[25]</w:t>
      </w:r>
      <w:r w:rsidR="00FA79C2" w:rsidRPr="00A10451">
        <w:rPr>
          <w:rFonts w:cs="David" w:hint="cs"/>
        </w:rPr>
        <w:fldChar w:fldCharType="end"/>
      </w:r>
      <w:r w:rsidR="00AF26F5" w:rsidRPr="00A10451">
        <w:rPr>
          <w:rFonts w:cs="David" w:hint="cs"/>
        </w:rPr>
        <w:t xml:space="preserve">. </w:t>
      </w:r>
      <w:r w:rsidR="00912A2E" w:rsidRPr="00A10451">
        <w:rPr>
          <w:rFonts w:ascii="Calibri" w:hAnsi="Calibri" w:cs="Calibri"/>
        </w:rPr>
        <w:t>﻿</w:t>
      </w:r>
      <w:r w:rsidR="00912A2E" w:rsidRPr="00A10451">
        <w:rPr>
          <w:rFonts w:cs="David" w:hint="cs"/>
        </w:rPr>
        <w:t xml:space="preserve">By optimizing coverage, the deployment strategy would guarantee that </w:t>
      </w:r>
      <w:r w:rsidR="00893347" w:rsidRPr="00A10451">
        <w:rPr>
          <w:rFonts w:cs="David" w:hint="cs"/>
        </w:rPr>
        <w:t>the</w:t>
      </w:r>
      <w:r w:rsidR="00912A2E" w:rsidRPr="00A10451">
        <w:rPr>
          <w:rFonts w:cs="David" w:hint="cs"/>
        </w:rPr>
        <w:t xml:space="preserve"> area </w:t>
      </w:r>
      <w:r w:rsidR="000D6C3A" w:rsidRPr="00A10451">
        <w:rPr>
          <w:rFonts w:cs="David" w:hint="cs"/>
        </w:rPr>
        <w:t>of</w:t>
      </w:r>
      <w:r w:rsidR="00912A2E" w:rsidRPr="00A10451">
        <w:rPr>
          <w:rFonts w:cs="David" w:hint="cs"/>
        </w:rPr>
        <w:t xml:space="preserve"> the sensing field is </w:t>
      </w:r>
      <w:r w:rsidR="009223F0" w:rsidRPr="00A10451">
        <w:rPr>
          <w:rFonts w:cs="David" w:hint="cs"/>
        </w:rPr>
        <w:t xml:space="preserve">optimally </w:t>
      </w:r>
      <w:r w:rsidR="00912A2E" w:rsidRPr="00A10451">
        <w:rPr>
          <w:rFonts w:cs="David" w:hint="cs"/>
        </w:rPr>
        <w:t>covered by sensors, as required by the underlying application. By ensuring that the network is connected, it is also ensured that the sensed information is transmitted to other nodes and possibly to a centralized base</w:t>
      </w:r>
      <w:r w:rsidR="007A0BF3" w:rsidRPr="00A10451">
        <w:rPr>
          <w:rFonts w:cs="David" w:hint="cs"/>
        </w:rPr>
        <w:t>-</w:t>
      </w:r>
      <w:r w:rsidR="00912A2E" w:rsidRPr="00A10451">
        <w:rPr>
          <w:rFonts w:cs="David" w:hint="cs"/>
        </w:rPr>
        <w:t xml:space="preserve">station that can make </w:t>
      </w:r>
      <w:r w:rsidR="000D6C3A" w:rsidRPr="00A10451">
        <w:rPr>
          <w:rFonts w:cs="David" w:hint="cs"/>
        </w:rPr>
        <w:t xml:space="preserve">some </w:t>
      </w:r>
      <w:r w:rsidR="00912A2E" w:rsidRPr="00A10451">
        <w:rPr>
          <w:rFonts w:cs="David" w:hint="cs"/>
        </w:rPr>
        <w:t>valuable decision</w:t>
      </w:r>
      <w:r w:rsidR="00EA6439" w:rsidRPr="00A10451">
        <w:rPr>
          <w:rFonts w:cs="David" w:hint="cs"/>
        </w:rPr>
        <w:t xml:space="preserve"> </w:t>
      </w:r>
      <w:r w:rsidR="00EA6439" w:rsidRPr="00A10451">
        <w:rPr>
          <w:rFonts w:cs="David" w:hint="cs"/>
        </w:rPr>
        <w:fldChar w:fldCharType="begin" w:fldLock="1"/>
      </w:r>
      <w:r w:rsidR="00C66993">
        <w:rPr>
          <w:rFonts w:cs="David"/>
        </w:rPr>
        <w:instrText>ADDIN CSL_CITATION {"citationItems":[{"id":"ITEM-1","itemData":{"DOI":"10.1201/9781420046106.ch10","author":[{"dropping-particle":"","family":"Zhao","given":"Qing","non-dropping-particle":"","parse-names":false,"suffix":""},{"dropping-particle":"","family":"Swami","given":"Ananthram","non-dropping-particle":"","parse-names":false,"suffix":""}],"container-title":"Adaptation and Cross Layer Design in Wireless Networks","id":"ITEM-1","issued":{"date-parts":[["2010"]]},"page":"301-323","title":"Coverage and Connectivity in Wireless Sensor Networks","type":"article-journal"},"uris":["http://www.mendeley.com/documents/?uuid=0f2eb603-b85a-4523-868b-202383d70c32"]}],"mendeley":{"formattedCitation":"[26]","plainTextFormattedCitation":"[26]","previouslyFormattedCitation":"[26]"},"properties":{"noteIndex":0},"schema":"https://github.com/citation-style-language/schema/raw/master/csl-citation.json"}</w:instrText>
      </w:r>
      <w:r w:rsidR="00EA6439" w:rsidRPr="00A10451">
        <w:rPr>
          <w:rFonts w:cs="David" w:hint="cs"/>
        </w:rPr>
        <w:fldChar w:fldCharType="separate"/>
      </w:r>
      <w:r w:rsidR="00C66993" w:rsidRPr="00C66993">
        <w:rPr>
          <w:rFonts w:cs="David"/>
          <w:noProof/>
        </w:rPr>
        <w:t>[26]</w:t>
      </w:r>
      <w:r w:rsidR="00EA6439" w:rsidRPr="00A10451">
        <w:rPr>
          <w:rFonts w:cs="David" w:hint="cs"/>
        </w:rPr>
        <w:fldChar w:fldCharType="end"/>
      </w:r>
      <w:r w:rsidR="00EA6439" w:rsidRPr="00A10451">
        <w:rPr>
          <w:rFonts w:cs="David" w:hint="cs"/>
        </w:rPr>
        <w:t xml:space="preserve">. </w:t>
      </w:r>
      <w:r w:rsidR="00DC4FB7" w:rsidRPr="00A10451">
        <w:rPr>
          <w:rFonts w:ascii="Calibri" w:hAnsi="Calibri" w:cs="Calibri"/>
        </w:rPr>
        <w:t>﻿</w:t>
      </w:r>
      <w:r w:rsidR="00DC4FB7" w:rsidRPr="00A10451">
        <w:rPr>
          <w:rFonts w:cs="David" w:hint="cs"/>
        </w:rPr>
        <w:t xml:space="preserve">Zhang and Liu </w:t>
      </w:r>
      <w:r w:rsidR="004979CC" w:rsidRPr="00A10451">
        <w:rPr>
          <w:rFonts w:cs="David" w:hint="cs"/>
        </w:rPr>
        <w:fldChar w:fldCharType="begin" w:fldLock="1"/>
      </w:r>
      <w:r w:rsidR="00C66993">
        <w:rPr>
          <w:rFonts w:cs="David"/>
        </w:rPr>
        <w:instrText>ADDIN CSL_CITATION {"citationItems":[{"id":"ITEM-1","itemData":{"ISBN":"16940784 16940814","abstract":"Wireless sensor network (WSN) is nowadays being applied in many different civilian applications like vehicle tracking, habitat monitoring, forest surveillance, earthquake observation, biomedical or health care applications and building surveillance. To a large extent the effectiveness of the wireless sensor networks depends on the coverage provided by the sensor deployment scheme. There are different deployment demands and optimization goals in different environment. In this paper, firstly the existing deployment method of sensor network nodes is summarized and discussed. Then three performance evaluation indexes are analyzed in detail. At last, the main deployment model of sensor network nodes is presented.","author":[{"dropping-particle":"","family":"Zhang","given":"Haitao","non-dropping-particle":"","parse-names":false,"suffix":""},{"dropping-particle":"","family":"Liu","given":"Cuiping","non-dropping-particle":"","parse-names":false,"suffix":""}],"container-title":"IJCSI International Journal of Computer Science Issues","id":"ITEM-1","issue":"6","issued":{"date-parts":[["2012"]]},"page":"378-383","title":"A Review on Node Deployment of Wireless Sensor Network","type":"article-journal","volume":"9"},"uris":["http://www.mendeley.com/documents/?uuid=31ce9dfe-11da-4d43-a077-beca4690a6a2"]}],"mendeley":{"formattedCitation":"[27]","plainTextFormattedCitation":"[27]","previouslyFormattedCitation":"[27]"},"properties":{"noteIndex":0},"schema":"https://github.com/citation-style-language/schema/raw/master/csl-citation.json"}</w:instrText>
      </w:r>
      <w:r w:rsidR="004979CC" w:rsidRPr="00A10451">
        <w:rPr>
          <w:rFonts w:cs="David" w:hint="cs"/>
        </w:rPr>
        <w:fldChar w:fldCharType="separate"/>
      </w:r>
      <w:r w:rsidR="00C66993" w:rsidRPr="00C66993">
        <w:rPr>
          <w:rFonts w:cs="David"/>
          <w:noProof/>
        </w:rPr>
        <w:t>[27]</w:t>
      </w:r>
      <w:r w:rsidR="004979CC" w:rsidRPr="00A10451">
        <w:rPr>
          <w:rFonts w:cs="David" w:hint="cs"/>
        </w:rPr>
        <w:fldChar w:fldCharType="end"/>
      </w:r>
      <w:r w:rsidR="004979CC" w:rsidRPr="00A10451">
        <w:rPr>
          <w:rFonts w:cs="David" w:hint="cs"/>
        </w:rPr>
        <w:t xml:space="preserve"> </w:t>
      </w:r>
      <w:r w:rsidR="00CC497B" w:rsidRPr="00A10451">
        <w:rPr>
          <w:rFonts w:cs="David" w:hint="cs"/>
        </w:rPr>
        <w:t>added to</w:t>
      </w:r>
      <w:r w:rsidR="00452CB5" w:rsidRPr="00A10451">
        <w:rPr>
          <w:rFonts w:cs="David" w:hint="cs"/>
        </w:rPr>
        <w:t xml:space="preserve"> the</w:t>
      </w:r>
      <w:r w:rsidR="00AC42DC" w:rsidRPr="00A10451">
        <w:rPr>
          <w:rFonts w:cs="David" w:hint="cs"/>
        </w:rPr>
        <w:t>se</w:t>
      </w:r>
      <w:r w:rsidR="00452CB5" w:rsidRPr="00A10451">
        <w:rPr>
          <w:rFonts w:cs="David" w:hint="cs"/>
        </w:rPr>
        <w:t xml:space="preserve"> challenges prolong</w:t>
      </w:r>
      <w:r w:rsidR="004E1A3A" w:rsidRPr="00A10451">
        <w:rPr>
          <w:rFonts w:cs="David" w:hint="cs"/>
        </w:rPr>
        <w:t>ing</w:t>
      </w:r>
      <w:r w:rsidR="00452CB5" w:rsidRPr="00A10451">
        <w:rPr>
          <w:rFonts w:cs="David" w:hint="cs"/>
        </w:rPr>
        <w:t xml:space="preserve"> the network lifetime, balanc</w:t>
      </w:r>
      <w:r w:rsidR="004E1A3A" w:rsidRPr="00A10451">
        <w:rPr>
          <w:rFonts w:cs="David" w:hint="cs"/>
        </w:rPr>
        <w:t>ing</w:t>
      </w:r>
      <w:r w:rsidR="00452CB5" w:rsidRPr="00A10451">
        <w:rPr>
          <w:rFonts w:cs="David" w:hint="cs"/>
        </w:rPr>
        <w:t xml:space="preserve"> the load</w:t>
      </w:r>
      <w:r w:rsidR="00B955EB" w:rsidRPr="00A10451">
        <w:rPr>
          <w:rFonts w:cs="David" w:hint="cs"/>
        </w:rPr>
        <w:t xml:space="preserve"> to save energy</w:t>
      </w:r>
      <w:r w:rsidR="00452CB5" w:rsidRPr="00A10451">
        <w:rPr>
          <w:rFonts w:cs="David" w:hint="cs"/>
        </w:rPr>
        <w:t xml:space="preserve"> and improv</w:t>
      </w:r>
      <w:r w:rsidR="00B12632" w:rsidRPr="00A10451">
        <w:rPr>
          <w:rFonts w:cs="David" w:hint="cs"/>
        </w:rPr>
        <w:t>ing</w:t>
      </w:r>
      <w:r w:rsidR="00452CB5" w:rsidRPr="00A10451">
        <w:rPr>
          <w:rFonts w:cs="David" w:hint="cs"/>
        </w:rPr>
        <w:t xml:space="preserve"> the accuracy of the </w:t>
      </w:r>
      <w:r w:rsidR="00F915E0" w:rsidRPr="00A10451">
        <w:rPr>
          <w:rFonts w:cs="David" w:hint="cs"/>
        </w:rPr>
        <w:t xml:space="preserve">transmitted </w:t>
      </w:r>
      <w:r w:rsidR="00452CB5" w:rsidRPr="00A10451">
        <w:rPr>
          <w:rFonts w:cs="David" w:hint="cs"/>
        </w:rPr>
        <w:t>data</w:t>
      </w:r>
      <w:r w:rsidR="00DC57A5" w:rsidRPr="00A10451">
        <w:rPr>
          <w:rFonts w:cs="David" w:hint="cs"/>
        </w:rPr>
        <w:t xml:space="preserve">. </w:t>
      </w:r>
      <w:r w:rsidR="007C540B" w:rsidRPr="00A10451">
        <w:rPr>
          <w:rFonts w:cs="David" w:hint="cs"/>
        </w:rPr>
        <w:t>However, s</w:t>
      </w:r>
      <w:r w:rsidR="003E7E6F" w:rsidRPr="00A10451">
        <w:rPr>
          <w:rFonts w:cs="David" w:hint="cs"/>
        </w:rPr>
        <w:t xml:space="preserve">ome argue that </w:t>
      </w:r>
      <w:r w:rsidR="00301E87" w:rsidRPr="00A10451">
        <w:rPr>
          <w:rFonts w:cs="David" w:hint="cs"/>
        </w:rPr>
        <w:t xml:space="preserve">when dealing with a WDESN, </w:t>
      </w:r>
      <w:r w:rsidR="00B82347" w:rsidRPr="00A10451">
        <w:rPr>
          <w:rFonts w:cs="David" w:hint="cs"/>
        </w:rPr>
        <w:t>challenges</w:t>
      </w:r>
      <w:r w:rsidR="003D5950" w:rsidRPr="00A10451">
        <w:rPr>
          <w:rFonts w:cs="David" w:hint="cs"/>
        </w:rPr>
        <w:t xml:space="preserve"> can be </w:t>
      </w:r>
      <w:r w:rsidR="002300AE" w:rsidRPr="00A10451">
        <w:rPr>
          <w:rFonts w:cs="David" w:hint="cs"/>
        </w:rPr>
        <w:t>reduced to</w:t>
      </w:r>
      <w:r w:rsidR="00B15C0D">
        <w:rPr>
          <w:rFonts w:cs="David"/>
        </w:rPr>
        <w:t xml:space="preserve"> sensor’s type suitability (see Section </w:t>
      </w:r>
      <w:r w:rsidR="0021682C">
        <w:rPr>
          <w:rFonts w:cs="David"/>
        </w:rPr>
        <w:fldChar w:fldCharType="begin"/>
      </w:r>
      <w:r w:rsidR="0021682C">
        <w:rPr>
          <w:rFonts w:cs="David"/>
        </w:rPr>
        <w:instrText xml:space="preserve"> REF _Ref14950376 \r \h </w:instrText>
      </w:r>
      <w:r w:rsidR="0021682C">
        <w:rPr>
          <w:rFonts w:cs="David"/>
        </w:rPr>
      </w:r>
      <w:r w:rsidR="0021682C">
        <w:rPr>
          <w:rFonts w:cs="David"/>
        </w:rPr>
        <w:fldChar w:fldCharType="separate"/>
      </w:r>
      <w:r w:rsidR="00587E2C">
        <w:rPr>
          <w:rFonts w:cs="David"/>
          <w:cs/>
        </w:rPr>
        <w:t>‎</w:t>
      </w:r>
      <w:r w:rsidR="00587E2C">
        <w:rPr>
          <w:rFonts w:cs="David"/>
        </w:rPr>
        <w:t>4.3</w:t>
      </w:r>
      <w:r w:rsidR="0021682C">
        <w:rPr>
          <w:rFonts w:cs="David"/>
        </w:rPr>
        <w:fldChar w:fldCharType="end"/>
      </w:r>
      <w:r w:rsidR="00B15C0D">
        <w:rPr>
          <w:rFonts w:cs="David"/>
        </w:rPr>
        <w:t>),</w:t>
      </w:r>
      <w:r w:rsidR="002300AE" w:rsidRPr="00A10451">
        <w:rPr>
          <w:rFonts w:cs="David" w:hint="cs"/>
        </w:rPr>
        <w:t xml:space="preserve"> coverage </w:t>
      </w:r>
      <w:r w:rsidR="000C6F53" w:rsidRPr="00A10451">
        <w:rPr>
          <w:rFonts w:cs="David" w:hint="cs"/>
        </w:rPr>
        <w:t xml:space="preserve">area </w:t>
      </w:r>
      <w:r w:rsidR="00625477" w:rsidRPr="00A10451">
        <w:rPr>
          <w:rFonts w:cs="David" w:hint="cs"/>
        </w:rPr>
        <w:t xml:space="preserve">and data accuracy only, </w:t>
      </w:r>
      <w:r w:rsidR="00C20339" w:rsidRPr="00A10451">
        <w:rPr>
          <w:rFonts w:cs="David" w:hint="cs"/>
        </w:rPr>
        <w:t>s</w:t>
      </w:r>
      <w:r w:rsidR="00BA5D61" w:rsidRPr="00A10451">
        <w:rPr>
          <w:rFonts w:cs="David" w:hint="cs"/>
        </w:rPr>
        <w:t xml:space="preserve">ince most </w:t>
      </w:r>
      <w:r w:rsidR="00610A52" w:rsidRPr="00A10451">
        <w:rPr>
          <w:rFonts w:cs="David" w:hint="cs"/>
        </w:rPr>
        <w:t xml:space="preserve">MSUs in use </w:t>
      </w:r>
      <w:r w:rsidR="00BA5D61" w:rsidRPr="00A10451">
        <w:rPr>
          <w:rFonts w:cs="David" w:hint="cs"/>
        </w:rPr>
        <w:t>today</w:t>
      </w:r>
      <w:r w:rsidR="00610A52" w:rsidRPr="00A10451">
        <w:rPr>
          <w:rFonts w:cs="David" w:hint="cs"/>
        </w:rPr>
        <w:t xml:space="preserve"> are independent units</w:t>
      </w:r>
      <w:r w:rsidR="00636F82" w:rsidRPr="00A10451">
        <w:rPr>
          <w:rFonts w:cs="David" w:hint="cs"/>
        </w:rPr>
        <w:t xml:space="preserve"> which</w:t>
      </w:r>
      <w:r w:rsidR="00610A52" w:rsidRPr="00A10451">
        <w:rPr>
          <w:rFonts w:cs="David" w:hint="cs"/>
        </w:rPr>
        <w:t xml:space="preserve"> transmit data directly to a centralized computer</w:t>
      </w:r>
      <w:r w:rsidR="00636F82" w:rsidRPr="00A10451">
        <w:rPr>
          <w:rFonts w:cs="David" w:hint="cs"/>
        </w:rPr>
        <w:t xml:space="preserve"> </w:t>
      </w:r>
      <w:r w:rsidR="00636F82" w:rsidRPr="00A10451">
        <w:rPr>
          <w:rFonts w:cs="David" w:hint="cs"/>
        </w:rPr>
        <w:fldChar w:fldCharType="begin" w:fldLock="1"/>
      </w:r>
      <w:r w:rsidR="00C66993">
        <w:rPr>
          <w:rFonts w:cs="David"/>
        </w:rPr>
        <w:instrText>ADDIN CSL_CITATION {"citationItems":[{"id":"ITEM-1","itemData":{"DOI":"10.1016/j.scitotenv.2016.09.061","ISBN":"0048-9697","ISSN":"18791026","PMID":"27678046","abstract":"Recent developments in sensory and communication technologies have made the development of portable air-quality (AQ) micro-sensing units (MSUs) feasible. These MSUs allow AQ measurements in many new applications, such as ambulatory exposure analyses and citizen science. Typically, the performance of these devices is assessed using the mean error or correlation coefficients with respect to a laboratory equipment. However, these criteria do not represent how such sensors perform outside of laboratory conditions in large-scale field applications, and do not cover all aspects of possible differences in performance between the sensor-based and standardized equipment, or changes in performance over time. This paper presents a comprehensive Sensor Evaluation Toolbox (SET) for evaluating AQ MSUs by a range of criteria, to better assess their performance in varied applications and environments. Within the SET are included four new schemes for evaluating sensors' capability to: locate pollution sources; represent the pollution level on a coarse scale; capture the high temporal variability of the observed pollutant and their reliability. Each of the evaluation criteria allows for assessing sensors' performance in a different way, together constituting a holistic evaluation of the suitability and usability of the sensors in a wide range of applications. Application of the SET on measurements acquired by 25 MSUs deployed in eight cities across Europe showed that the suggested schemes facilitates a comprehensive cross platform analysis that can be used to determine and compare the sensors' performance. The SET was implemented in R and the code is available on the first author's website.","author":[{"dropping-particle":"","family":"Fishbain","given":"Barak","non-dropping-particle":"","parse-names":false,"suffix":""},{"dropping-particle":"","family":"Lerner","given":"Uri","non-dropping-particle":"","parse-names":false,"suffix":""},{"dropping-particle":"","family":"Castell","given":"Nuria","non-dropping-particle":"","parse-names":false,"suffix":""},{"dropping-particle":"","family":"Tom Cole-Hunter c, d, Olalekan Popoola e","given":"David M. Broday a","non-dropping-particle":"","parse-names":false,"suffix":""},{"dropping-particle":"","family":"Tania Martinez Iñiguez c, d, Mark Nieuwenhuijsen c, Milena Jovasevic-Stojanovic f, Dusan Topalovic f, g, Roderic L. Jones e, Karen S. Galea h, YaelEtzion a, FadiKizel a, Yaela N. Golumbic a, i, Ayelet Baram-Tsabari i, Tamar Yacobi a, Dana Drahler a, Johan","given":"Alena Bartonova b","non-dropping-particle":"","parse-names":false,"suffix":""}],"container-title":"Science of the Total Environment","id":"ITEM-1","issue":"September 2016","issued":{"date-parts":[["2017"]]},"page":"639-648","publisher":"Elsevier B.V.","title":"An evaluation tool kit of air quality micro-sensing units","type":"article-journal","volume":"575"},"uris":["http://www.mendeley.com/documents/?uuid=c4a51efa-3ad1-4ead-9447-f82dca434305"]},{"id":"ITEM-2","itemData":{"DOI":"10.3808/jei.xxxxxxxxx","author":[{"dropping-particle":"","family":"Lerner","given":"U.","non-dropping-particle":"","parse-names":false,"suffix":""},{"dropping-particle":"","family":"Hirshfeld","given":"O.","non-dropping-particle":"","parse-names":false,"suffix":""},{"dropping-particle":"","family":"Fishbain","given":"B.","non-dropping-particle":"","parse-names":false,"suffix":""}],"container-title":"Jorunal of Environmental Informatics","id":"ITEM-2","issue":"X","issued":{"date-parts":[["2018"]]},"page":"1-9","title":"Optimal Deployment of a Heterogeneous Environmental Sensor Network","type":"article-journal"},"uris":["http://www.mendeley.com/documents/?uuid=128cd4bd-db40-45de-b720-0c8c35eb43ed"]}],"mendeley":{"formattedCitation":"[28], [29]","plainTextFormattedCitation":"[28], [29]","previouslyFormattedCitation":"[28], [29]"},"properties":{"noteIndex":0},"schema":"https://github.com/citation-style-language/schema/raw/master/csl-citation.json"}</w:instrText>
      </w:r>
      <w:r w:rsidR="00636F82" w:rsidRPr="00A10451">
        <w:rPr>
          <w:rFonts w:cs="David" w:hint="cs"/>
        </w:rPr>
        <w:fldChar w:fldCharType="separate"/>
      </w:r>
      <w:r w:rsidR="00C66993" w:rsidRPr="00C66993">
        <w:rPr>
          <w:rFonts w:cs="David"/>
          <w:noProof/>
        </w:rPr>
        <w:t>[28], [29]</w:t>
      </w:r>
      <w:r w:rsidR="00636F82" w:rsidRPr="00A10451">
        <w:rPr>
          <w:rFonts w:cs="David" w:hint="cs"/>
        </w:rPr>
        <w:fldChar w:fldCharType="end"/>
      </w:r>
      <w:r w:rsidR="00C20339" w:rsidRPr="00A10451">
        <w:rPr>
          <w:rFonts w:cs="David" w:hint="cs"/>
        </w:rPr>
        <w:t xml:space="preserve">. </w:t>
      </w:r>
      <w:r w:rsidR="00BF21F4" w:rsidRPr="00A10451">
        <w:rPr>
          <w:rFonts w:cs="David" w:hint="cs"/>
        </w:rPr>
        <w:t>Hence, t</w:t>
      </w:r>
      <w:r w:rsidR="001E3738" w:rsidRPr="00A10451">
        <w:rPr>
          <w:rFonts w:cs="David" w:hint="cs"/>
        </w:rPr>
        <w:t xml:space="preserve">he following review </w:t>
      </w:r>
      <w:r w:rsidR="00344A37" w:rsidRPr="00A10451">
        <w:rPr>
          <w:rFonts w:cs="David" w:hint="cs"/>
        </w:rPr>
        <w:t>regards works that dealt with optimizing the property of coverage</w:t>
      </w:r>
      <w:r w:rsidR="009B58F0" w:rsidRPr="00A10451">
        <w:rPr>
          <w:rFonts w:cs="David" w:hint="cs"/>
        </w:rPr>
        <w:t xml:space="preserve"> as the main objective</w:t>
      </w:r>
      <w:r w:rsidR="00344A37" w:rsidRPr="00A10451">
        <w:rPr>
          <w:rFonts w:cs="David" w:hint="cs"/>
        </w:rPr>
        <w:t xml:space="preserve">. </w:t>
      </w:r>
    </w:p>
    <w:p w14:paraId="79CDCD45" w14:textId="6749D263" w:rsidR="00FD2E89" w:rsidRPr="00A10451" w:rsidRDefault="00FD2E89" w:rsidP="00E87BA7">
      <w:pPr>
        <w:ind w:right="-2"/>
        <w:rPr>
          <w:rFonts w:cs="David"/>
        </w:rPr>
      </w:pPr>
    </w:p>
    <w:p w14:paraId="3C3066D0" w14:textId="5EF15594" w:rsidR="00937E3F" w:rsidRDefault="002D0FC5" w:rsidP="00E87BA7">
      <w:pPr>
        <w:pStyle w:val="Heading2"/>
        <w:rPr>
          <w:rFonts w:cs="David"/>
        </w:rPr>
      </w:pPr>
      <w:bookmarkStart w:id="82" w:name="_Toc31024286"/>
      <w:r>
        <w:t>The importance of network’s application</w:t>
      </w:r>
      <w:bookmarkEnd w:id="82"/>
    </w:p>
    <w:p w14:paraId="463AD49C" w14:textId="40482F1E" w:rsidR="00903D82" w:rsidRPr="002845C3" w:rsidRDefault="0042358E" w:rsidP="00E87BA7">
      <w:pPr>
        <w:ind w:right="-2"/>
        <w:rPr>
          <w:rFonts w:cs="David"/>
        </w:rPr>
      </w:pPr>
      <w:r w:rsidRPr="00A10451">
        <w:rPr>
          <w:rFonts w:cs="David" w:hint="cs"/>
          <w:color w:val="000000" w:themeColor="text1"/>
        </w:rPr>
        <w:t>A</w:t>
      </w:r>
      <w:r w:rsidR="002B38AF" w:rsidRPr="00A10451">
        <w:rPr>
          <w:rFonts w:cs="David" w:hint="cs"/>
          <w:color w:val="000000" w:themeColor="text1"/>
        </w:rPr>
        <w:t>n</w:t>
      </w:r>
      <w:r w:rsidR="00FD2E89" w:rsidRPr="00A10451">
        <w:rPr>
          <w:rFonts w:cs="David" w:hint="cs"/>
          <w:color w:val="000000" w:themeColor="text1"/>
        </w:rPr>
        <w:t xml:space="preserve"> </w:t>
      </w:r>
      <w:r w:rsidR="002B38AF" w:rsidRPr="00A10451">
        <w:rPr>
          <w:rFonts w:cs="David" w:hint="cs"/>
          <w:color w:val="000000" w:themeColor="text1"/>
        </w:rPr>
        <w:t xml:space="preserve">air </w:t>
      </w:r>
      <w:r w:rsidR="00BA4AA5" w:rsidRPr="00A10451">
        <w:rPr>
          <w:rFonts w:cs="David" w:hint="cs"/>
          <w:color w:val="000000" w:themeColor="text1"/>
        </w:rPr>
        <w:t>quality</w:t>
      </w:r>
      <w:r w:rsidR="002B38AF" w:rsidRPr="00A10451">
        <w:rPr>
          <w:rFonts w:cs="David" w:hint="cs"/>
          <w:color w:val="000000" w:themeColor="text1"/>
        </w:rPr>
        <w:t xml:space="preserve"> </w:t>
      </w:r>
      <w:r w:rsidR="00FD2E89" w:rsidRPr="00A10451">
        <w:rPr>
          <w:rFonts w:cs="David" w:hint="cs"/>
          <w:color w:val="000000" w:themeColor="text1"/>
        </w:rPr>
        <w:t xml:space="preserve">network of sensors is </w:t>
      </w:r>
      <w:r w:rsidR="00C436CF" w:rsidRPr="00A10451">
        <w:rPr>
          <w:rFonts w:cs="David" w:hint="cs"/>
          <w:color w:val="000000" w:themeColor="text1"/>
        </w:rPr>
        <w:t xml:space="preserve">usually deployed for </w:t>
      </w:r>
      <w:r w:rsidR="007D314C" w:rsidRPr="00A10451">
        <w:rPr>
          <w:rFonts w:cs="David" w:hint="cs"/>
          <w:color w:val="000000" w:themeColor="text1"/>
        </w:rPr>
        <w:t xml:space="preserve">several </w:t>
      </w:r>
      <w:r w:rsidR="003724D8" w:rsidRPr="00A10451">
        <w:rPr>
          <w:rFonts w:cs="David" w:hint="cs"/>
          <w:color w:val="000000" w:themeColor="text1"/>
        </w:rPr>
        <w:t>designated application</w:t>
      </w:r>
      <w:r w:rsidR="004E13C7" w:rsidRPr="00A10451">
        <w:rPr>
          <w:rFonts w:cs="David" w:hint="cs"/>
          <w:color w:val="000000" w:themeColor="text1"/>
        </w:rPr>
        <w:t>s</w:t>
      </w:r>
      <w:r w:rsidR="009D6BE7" w:rsidRPr="00A10451">
        <w:rPr>
          <w:rFonts w:cs="David" w:hint="cs"/>
          <w:color w:val="000000" w:themeColor="text1"/>
        </w:rPr>
        <w:t xml:space="preserve">. </w:t>
      </w:r>
      <w:r w:rsidR="008E022F" w:rsidRPr="00A10451">
        <w:rPr>
          <w:rFonts w:cs="David" w:hint="cs"/>
          <w:color w:val="000000" w:themeColor="text1"/>
        </w:rPr>
        <w:t>The two main ones</w:t>
      </w:r>
      <w:r w:rsidR="009D6BE7" w:rsidRPr="00A10451">
        <w:rPr>
          <w:rFonts w:cs="David" w:hint="cs"/>
          <w:color w:val="000000" w:themeColor="text1"/>
        </w:rPr>
        <w:t xml:space="preserve"> include </w:t>
      </w:r>
      <w:proofErr w:type="spellStart"/>
      <w:r w:rsidR="009D6BE7" w:rsidRPr="00A10451">
        <w:rPr>
          <w:rFonts w:cs="David" w:hint="cs"/>
          <w:color w:val="000000" w:themeColor="text1"/>
        </w:rPr>
        <w:t>i</w:t>
      </w:r>
      <w:proofErr w:type="spellEnd"/>
      <w:r w:rsidR="009D6BE7" w:rsidRPr="00A10451">
        <w:rPr>
          <w:rFonts w:cs="David" w:hint="cs"/>
          <w:color w:val="000000" w:themeColor="text1"/>
        </w:rPr>
        <w:t>) the m</w:t>
      </w:r>
      <w:r w:rsidR="007A298E" w:rsidRPr="00A10451">
        <w:rPr>
          <w:rFonts w:cs="David" w:hint="cs"/>
          <w:color w:val="000000" w:themeColor="text1"/>
        </w:rPr>
        <w:t xml:space="preserve">anagement of a chemical leak </w:t>
      </w:r>
      <w:r w:rsidR="00C14C8C" w:rsidRPr="00A10451">
        <w:rPr>
          <w:rFonts w:cs="David" w:hint="cs"/>
          <w:color w:val="000000" w:themeColor="text1"/>
        </w:rPr>
        <w:t>due to an industrial accident, a disaster or an attack</w:t>
      </w:r>
      <w:r w:rsidR="009D6BE7" w:rsidRPr="00A10451">
        <w:rPr>
          <w:rFonts w:cs="David" w:hint="cs"/>
          <w:color w:val="000000" w:themeColor="text1"/>
        </w:rPr>
        <w:t>, that requires the</w:t>
      </w:r>
      <w:r w:rsidR="007A298E" w:rsidRPr="00A10451">
        <w:rPr>
          <w:rFonts w:cs="David" w:hint="cs"/>
          <w:color w:val="000000" w:themeColor="text1"/>
        </w:rPr>
        <w:t xml:space="preserve"> detection of the resulted plume and </w:t>
      </w:r>
      <w:r w:rsidR="009D6BE7" w:rsidRPr="00A10451">
        <w:rPr>
          <w:rFonts w:cs="David" w:hint="cs"/>
          <w:color w:val="000000" w:themeColor="text1"/>
        </w:rPr>
        <w:t xml:space="preserve">the </w:t>
      </w:r>
      <w:r w:rsidR="007A298E" w:rsidRPr="00A10451">
        <w:rPr>
          <w:rFonts w:cs="David" w:hint="cs"/>
          <w:color w:val="000000" w:themeColor="text1"/>
        </w:rPr>
        <w:t xml:space="preserve">mapping </w:t>
      </w:r>
      <w:r w:rsidR="002C3227">
        <w:rPr>
          <w:rFonts w:cs="David"/>
          <w:color w:val="000000" w:themeColor="text1"/>
        </w:rPr>
        <w:t xml:space="preserve">of </w:t>
      </w:r>
      <w:r w:rsidR="007A298E" w:rsidRPr="00A10451">
        <w:rPr>
          <w:rFonts w:cs="David" w:hint="cs"/>
          <w:color w:val="000000" w:themeColor="text1"/>
        </w:rPr>
        <w:t xml:space="preserve">the </w:t>
      </w:r>
      <w:r w:rsidR="00272C1B" w:rsidRPr="00A10451">
        <w:rPr>
          <w:rFonts w:cs="David" w:hint="cs"/>
          <w:color w:val="000000" w:themeColor="text1"/>
        </w:rPr>
        <w:t>pollutant</w:t>
      </w:r>
      <w:r w:rsidR="007A298E" w:rsidRPr="00A10451">
        <w:rPr>
          <w:rFonts w:cs="David" w:hint="cs"/>
          <w:color w:val="000000" w:themeColor="text1"/>
        </w:rPr>
        <w:t xml:space="preserve"> level in the environment</w:t>
      </w:r>
      <w:r w:rsidR="00A0768C" w:rsidRPr="00A10451">
        <w:rPr>
          <w:rFonts w:cs="David" w:hint="cs"/>
          <w:color w:val="000000" w:themeColor="text1"/>
        </w:rPr>
        <w:t xml:space="preserve"> </w:t>
      </w:r>
      <w:r w:rsidR="007A298E" w:rsidRPr="00A10451">
        <w:rPr>
          <w:rFonts w:cs="David" w:hint="cs"/>
          <w:color w:val="000000" w:themeColor="text1"/>
        </w:rPr>
        <w:fldChar w:fldCharType="begin" w:fldLock="1"/>
      </w:r>
      <w:r w:rsidR="005F4045">
        <w:rPr>
          <w:rFonts w:cs="David"/>
          <w:color w:val="000000" w:themeColor="text1"/>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mendeley":{"formattedCitation":"[23]","plainTextFormattedCitation":"[23]","previouslyFormattedCitation":"[23]"},"properties":{"noteIndex":0},"schema":"https://github.com/citation-style-language/schema/raw/master/csl-citation.json"}</w:instrText>
      </w:r>
      <w:r w:rsidR="007A298E" w:rsidRPr="00A10451">
        <w:rPr>
          <w:rFonts w:cs="David" w:hint="cs"/>
          <w:color w:val="000000" w:themeColor="text1"/>
        </w:rPr>
        <w:fldChar w:fldCharType="separate"/>
      </w:r>
      <w:r w:rsidR="005F4045" w:rsidRPr="005F4045">
        <w:rPr>
          <w:rFonts w:cs="David"/>
          <w:noProof/>
          <w:color w:val="000000" w:themeColor="text1"/>
        </w:rPr>
        <w:t>[23]</w:t>
      </w:r>
      <w:r w:rsidR="007A298E" w:rsidRPr="00A10451">
        <w:rPr>
          <w:rFonts w:cs="David" w:hint="cs"/>
          <w:color w:val="000000" w:themeColor="text1"/>
        </w:rPr>
        <w:fldChar w:fldCharType="end"/>
      </w:r>
      <w:r w:rsidR="00A85C6E" w:rsidRPr="00A10451">
        <w:rPr>
          <w:rFonts w:cs="David" w:hint="cs"/>
          <w:color w:val="000000" w:themeColor="text1"/>
        </w:rPr>
        <w:t xml:space="preserve"> and</w:t>
      </w:r>
      <w:r w:rsidR="009D6BE7" w:rsidRPr="00A10451">
        <w:rPr>
          <w:rFonts w:cs="David" w:hint="cs"/>
          <w:color w:val="000000" w:themeColor="text1"/>
        </w:rPr>
        <w:t xml:space="preserve"> ii) </w:t>
      </w:r>
      <w:r w:rsidR="005308B5" w:rsidRPr="00A10451">
        <w:rPr>
          <w:rFonts w:cs="David" w:hint="cs"/>
          <w:color w:val="000000" w:themeColor="text1"/>
        </w:rPr>
        <w:t>m</w:t>
      </w:r>
      <w:r w:rsidR="00336510" w:rsidRPr="00A10451">
        <w:rPr>
          <w:rFonts w:cs="David" w:hint="cs"/>
          <w:color w:val="000000" w:themeColor="text1"/>
        </w:rPr>
        <w:t>onitoring concentrations of pollutants emitted from routine activities</w:t>
      </w:r>
      <w:r w:rsidR="00B57ADF" w:rsidRPr="00A10451">
        <w:rPr>
          <w:rFonts w:cs="David" w:hint="cs"/>
          <w:color w:val="000000" w:themeColor="text1"/>
        </w:rPr>
        <w:t>.</w:t>
      </w:r>
      <w:r w:rsidR="005308B5" w:rsidRPr="00A10451">
        <w:rPr>
          <w:rFonts w:cs="David" w:hint="cs"/>
          <w:color w:val="000000" w:themeColor="text1"/>
        </w:rPr>
        <w:t xml:space="preserve"> </w:t>
      </w:r>
      <w:r w:rsidR="00D3040B" w:rsidRPr="00A10451">
        <w:rPr>
          <w:rFonts w:cs="David" w:hint="cs"/>
          <w:color w:val="000000" w:themeColor="text1"/>
        </w:rPr>
        <w:t xml:space="preserve">The different applications </w:t>
      </w:r>
      <w:r w:rsidR="00C377B7" w:rsidRPr="00A10451">
        <w:rPr>
          <w:rFonts w:cs="David" w:hint="cs"/>
          <w:color w:val="000000" w:themeColor="text1"/>
        </w:rPr>
        <w:t xml:space="preserve">may </w:t>
      </w:r>
      <w:r w:rsidR="00D3040B" w:rsidRPr="00A10451">
        <w:rPr>
          <w:rFonts w:cs="David" w:hint="cs"/>
          <w:color w:val="000000" w:themeColor="text1"/>
        </w:rPr>
        <w:t xml:space="preserve">form </w:t>
      </w:r>
      <w:r w:rsidR="00055826" w:rsidRPr="00A10451">
        <w:rPr>
          <w:rFonts w:cs="David" w:hint="cs"/>
          <w:color w:val="000000" w:themeColor="text1"/>
        </w:rPr>
        <w:t>various</w:t>
      </w:r>
      <w:r w:rsidR="00D3040B" w:rsidRPr="00A10451">
        <w:rPr>
          <w:rFonts w:cs="David" w:hint="cs"/>
          <w:color w:val="000000" w:themeColor="text1"/>
        </w:rPr>
        <w:t xml:space="preserve"> </w:t>
      </w:r>
      <w:r w:rsidR="00901970" w:rsidRPr="00A10451">
        <w:rPr>
          <w:rFonts w:cs="David" w:hint="cs"/>
          <w:color w:val="000000" w:themeColor="text1"/>
        </w:rPr>
        <w:t>goals</w:t>
      </w:r>
      <w:r w:rsidR="00CA12FF" w:rsidRPr="00A10451">
        <w:rPr>
          <w:rFonts w:cs="David" w:hint="cs"/>
          <w:color w:val="000000" w:themeColor="text1"/>
        </w:rPr>
        <w:t xml:space="preserve"> </w:t>
      </w:r>
      <w:r w:rsidR="00D752F2" w:rsidRPr="00A10451">
        <w:rPr>
          <w:rFonts w:cs="David" w:hint="cs"/>
          <w:color w:val="000000" w:themeColor="text1"/>
        </w:rPr>
        <w:t>th</w:t>
      </w:r>
      <w:r w:rsidR="0056429B" w:rsidRPr="00A10451">
        <w:rPr>
          <w:rFonts w:cs="David" w:hint="cs"/>
          <w:color w:val="000000" w:themeColor="text1"/>
        </w:rPr>
        <w:t>at</w:t>
      </w:r>
      <w:r w:rsidR="00D752F2" w:rsidRPr="00A10451">
        <w:rPr>
          <w:rFonts w:cs="David" w:hint="cs"/>
          <w:color w:val="000000" w:themeColor="text1"/>
        </w:rPr>
        <w:t xml:space="preserve"> guide</w:t>
      </w:r>
      <w:r w:rsidR="00CA12FF" w:rsidRPr="00A10451">
        <w:rPr>
          <w:rFonts w:cs="David" w:hint="cs"/>
          <w:color w:val="000000" w:themeColor="text1"/>
        </w:rPr>
        <w:t xml:space="preserve"> the optimization process </w:t>
      </w:r>
      <w:r w:rsidR="00055826" w:rsidRPr="00A10451">
        <w:rPr>
          <w:rFonts w:cs="David" w:hint="cs"/>
          <w:color w:val="000000" w:themeColor="text1"/>
        </w:rPr>
        <w:t>aimed at finding</w:t>
      </w:r>
      <w:r w:rsidR="00C641EA" w:rsidRPr="00A10451">
        <w:rPr>
          <w:rFonts w:cs="David" w:hint="cs"/>
          <w:color w:val="000000" w:themeColor="text1"/>
        </w:rPr>
        <w:t xml:space="preserve"> the optimal </w:t>
      </w:r>
      <w:r w:rsidR="00CA12FF" w:rsidRPr="00A10451">
        <w:rPr>
          <w:rFonts w:cs="David" w:hint="cs"/>
          <w:color w:val="000000" w:themeColor="text1"/>
        </w:rPr>
        <w:t xml:space="preserve">sensors’ </w:t>
      </w:r>
      <w:r w:rsidR="00C641EA" w:rsidRPr="00A10451">
        <w:rPr>
          <w:rFonts w:cs="David" w:hint="cs"/>
          <w:color w:val="000000" w:themeColor="text1"/>
        </w:rPr>
        <w:t>placement</w:t>
      </w:r>
      <w:r w:rsidR="00D3040B" w:rsidRPr="00A10451">
        <w:rPr>
          <w:rFonts w:cs="David" w:hint="cs"/>
          <w:color w:val="000000" w:themeColor="text1"/>
        </w:rPr>
        <w:t>.</w:t>
      </w:r>
      <w:r w:rsidR="007A000F" w:rsidRPr="00A10451">
        <w:rPr>
          <w:rFonts w:cs="David" w:hint="cs"/>
          <w:color w:val="000000" w:themeColor="text1"/>
        </w:rPr>
        <w:t xml:space="preserve"> </w:t>
      </w:r>
      <w:r w:rsidR="00112462" w:rsidRPr="00A10451">
        <w:rPr>
          <w:rFonts w:cs="David" w:hint="cs"/>
        </w:rPr>
        <w:t xml:space="preserve">For </w:t>
      </w:r>
      <w:r w:rsidR="00112462" w:rsidRPr="00C714EA">
        <w:rPr>
          <w:rFonts w:cs="David" w:hint="cs"/>
          <w:color w:val="000000" w:themeColor="text1"/>
        </w:rPr>
        <w:t>example,</w:t>
      </w:r>
      <w:r w:rsidR="00CB724B" w:rsidRPr="00C714EA">
        <w:rPr>
          <w:rFonts w:cs="David" w:hint="cs"/>
          <w:color w:val="000000" w:themeColor="text1"/>
        </w:rPr>
        <w:t xml:space="preserve"> </w:t>
      </w:r>
      <w:r w:rsidR="00CB724B" w:rsidRPr="00C714EA">
        <w:rPr>
          <w:rFonts w:ascii="Calibri" w:hAnsi="Calibri" w:cs="Calibri"/>
          <w:color w:val="000000" w:themeColor="text1"/>
        </w:rPr>
        <w:t>﻿</w:t>
      </w:r>
      <w:proofErr w:type="spellStart"/>
      <w:r w:rsidR="00CB724B" w:rsidRPr="00C714EA">
        <w:rPr>
          <w:rFonts w:cs="David" w:hint="cs"/>
          <w:color w:val="000000" w:themeColor="text1"/>
        </w:rPr>
        <w:t>Kanaroglou</w:t>
      </w:r>
      <w:proofErr w:type="spellEnd"/>
      <w:r w:rsidR="00CB724B" w:rsidRPr="00C714EA">
        <w:rPr>
          <w:rFonts w:cs="David" w:hint="cs"/>
          <w:color w:val="000000" w:themeColor="text1"/>
        </w:rPr>
        <w:t xml:space="preserve"> </w:t>
      </w:r>
      <w:r w:rsidR="00124D25">
        <w:rPr>
          <w:rFonts w:cs="David" w:hint="cs"/>
          <w:color w:val="000000" w:themeColor="text1"/>
        </w:rPr>
        <w:t>et al.</w:t>
      </w:r>
      <w:r w:rsidR="00D3040B" w:rsidRPr="00C714EA">
        <w:rPr>
          <w:rFonts w:cs="David" w:hint="cs"/>
          <w:color w:val="000000" w:themeColor="text1"/>
        </w:rPr>
        <w:t xml:space="preserve"> </w:t>
      </w:r>
      <w:r w:rsidR="009F6601" w:rsidRPr="00C714EA">
        <w:rPr>
          <w:rFonts w:cs="David" w:hint="cs"/>
          <w:color w:val="000000" w:themeColor="text1"/>
        </w:rPr>
        <w:fldChar w:fldCharType="begin" w:fldLock="1"/>
      </w:r>
      <w:r w:rsidR="00C66993">
        <w:rPr>
          <w:rFonts w:cs="David"/>
          <w:color w:val="000000" w:themeColor="text1"/>
        </w:rPr>
        <w:instrText>ADDIN CSL_CITATION {"citationItems":[{"id":"ITEM-1","itemData":{"DOI":"10.1016/j.atmosenv.2004.06.049","ISSN":"13522310","abstract":"This study addresses two objectives: (1) to develop a formal method of optimally locating a dense network of air pollution monitoring stations; and (2) to derive an exposure assessment model based on these monitoring data and related land use, population, and biophysical information. Previous studies have located monitors in an ad hoc fashion, favouring the placement of monitors in traffic \"hot spots\" or in areas deemed subjectively to be of interest. We apply our methodology in locating 100 nitrogen dioxide monitors in Toronto, Canada. Locations identified by the method represent land use, transportation infrastructure and the distribution of at-risk populations. Our exposure assessments derived from the monitoring program produce reasonable estimates at the intra-urban scale. The method for optimally locating monitors may have widespread applicability for the design of pollution monitoring networks, particularly for measuring traffic pollutants with fine-scale spatial variability. © 2005 Elsevier Ltd. All rights reserved.","author":[{"dropping-particle":"","family":"Kanaroglou","given":"Pavlos S.","non-dropping-particle":"","parse-names":false,"suffix":""},{"dropping-particle":"","family":"Jerrett","given":"Michael","non-dropping-particle":"","parse-names":false,"suffix":""},{"dropping-particle":"","family":"Morrison","given":"Jason","non-dropping-particle":"","parse-names":false,"suffix":""},{"dropping-particle":"","family":"Beckerman","given":"Bernardo","non-dropping-particle":"","parse-names":false,"suffix":""},{"dropping-particle":"","family":"Arain","given":"M. Altaf","non-dropping-particle":"","parse-names":false,"suffix":""},{"dropping-particle":"","family":"Gilbert","given":"Nicolas L.","non-dropping-particle":"","parse-names":false,"suffix":""},{"dropping-particle":"","family":"Brook","given":"Jeffrey R.","non-dropping-particle":"","parse-names":false,"suffix":""}],"container-title":"Atmospheric Environment","id":"ITEM-1","issue":"13","issued":{"date-parts":[["2005"]]},"page":"2399-2409","title":"Establishing an air pollution monitoring network for intra-urban population exposure assessment: A location-allocation approach","type":"article-journal","volume":"39"},"uris":["http://www.mendeley.com/documents/?uuid=45543648-b33d-4307-b60a-9fa31d29ce39"]}],"mendeley":{"formattedCitation":"[24]","plainTextFormattedCitation":"[24]","previouslyFormattedCitation":"[24]"},"properties":{"noteIndex":0},"schema":"https://github.com/citation-style-language/schema/raw/master/csl-citation.json"}</w:instrText>
      </w:r>
      <w:r w:rsidR="009F6601" w:rsidRPr="00C714EA">
        <w:rPr>
          <w:rFonts w:cs="David" w:hint="cs"/>
          <w:color w:val="000000" w:themeColor="text1"/>
        </w:rPr>
        <w:fldChar w:fldCharType="separate"/>
      </w:r>
      <w:r w:rsidR="00C66993" w:rsidRPr="00C66993">
        <w:rPr>
          <w:rFonts w:cs="David"/>
          <w:noProof/>
          <w:color w:val="000000" w:themeColor="text1"/>
        </w:rPr>
        <w:t>[24]</w:t>
      </w:r>
      <w:r w:rsidR="009F6601" w:rsidRPr="00C714EA">
        <w:rPr>
          <w:rFonts w:cs="David" w:hint="cs"/>
          <w:color w:val="000000" w:themeColor="text1"/>
        </w:rPr>
        <w:fldChar w:fldCharType="end"/>
      </w:r>
      <w:r w:rsidR="004477AA" w:rsidRPr="00C714EA">
        <w:rPr>
          <w:rFonts w:cs="David" w:hint="cs"/>
          <w:color w:val="000000" w:themeColor="text1"/>
        </w:rPr>
        <w:t xml:space="preserve"> </w:t>
      </w:r>
      <w:r w:rsidR="00CC6E0E" w:rsidRPr="00C714EA">
        <w:rPr>
          <w:rFonts w:cs="David" w:hint="cs"/>
          <w:color w:val="000000" w:themeColor="text1"/>
        </w:rPr>
        <w:t xml:space="preserve">used </w:t>
      </w:r>
      <w:r w:rsidR="00BF5229" w:rsidRPr="00C714EA">
        <w:rPr>
          <w:rFonts w:cs="David" w:hint="cs"/>
          <w:color w:val="000000" w:themeColor="text1"/>
        </w:rPr>
        <w:t>population</w:t>
      </w:r>
      <w:r w:rsidR="00605693" w:rsidRPr="00C714EA">
        <w:rPr>
          <w:rFonts w:cs="David" w:hint="cs"/>
          <w:color w:val="000000" w:themeColor="text1"/>
        </w:rPr>
        <w:t xml:space="preserve"> </w:t>
      </w:r>
      <w:r w:rsidR="00CC6E0E" w:rsidRPr="002A4957">
        <w:rPr>
          <w:rFonts w:cs="David" w:hint="cs"/>
          <w:color w:val="000000" w:themeColor="text1"/>
        </w:rPr>
        <w:t>exposure assessment</w:t>
      </w:r>
      <w:r w:rsidR="00CC6E0E" w:rsidRPr="00C714EA">
        <w:rPr>
          <w:rFonts w:cs="David" w:hint="cs"/>
          <w:color w:val="000000" w:themeColor="text1"/>
        </w:rPr>
        <w:t xml:space="preserve"> as </w:t>
      </w:r>
      <w:r w:rsidR="002A4957">
        <w:rPr>
          <w:rFonts w:cs="David"/>
          <w:color w:val="000000" w:themeColor="text1"/>
        </w:rPr>
        <w:t>a goal</w:t>
      </w:r>
      <w:r w:rsidR="00BF5229" w:rsidRPr="00C714EA">
        <w:rPr>
          <w:rFonts w:cs="David" w:hint="cs"/>
          <w:color w:val="000000" w:themeColor="text1"/>
        </w:rPr>
        <w:t xml:space="preserve">. In their method, they first </w:t>
      </w:r>
      <w:r w:rsidR="000C0DF2" w:rsidRPr="00C714EA">
        <w:rPr>
          <w:rFonts w:cs="David" w:hint="cs"/>
          <w:color w:val="000000" w:themeColor="text1"/>
        </w:rPr>
        <w:t>generate</w:t>
      </w:r>
      <w:r w:rsidR="00127F04">
        <w:rPr>
          <w:rFonts w:cs="David"/>
          <w:color w:val="000000" w:themeColor="text1"/>
        </w:rPr>
        <w:t>d</w:t>
      </w:r>
      <w:r w:rsidR="000C0DF2" w:rsidRPr="00C714EA">
        <w:rPr>
          <w:rFonts w:cs="David" w:hint="cs"/>
          <w:color w:val="000000" w:themeColor="text1"/>
        </w:rPr>
        <w:t xml:space="preserve"> a “demand surface”, which represent</w:t>
      </w:r>
      <w:r w:rsidR="00127F04">
        <w:rPr>
          <w:rFonts w:cs="David"/>
          <w:color w:val="000000" w:themeColor="text1"/>
        </w:rPr>
        <w:t>e</w:t>
      </w:r>
      <w:r w:rsidR="007E3F75">
        <w:rPr>
          <w:rFonts w:cs="David"/>
          <w:color w:val="000000" w:themeColor="text1"/>
        </w:rPr>
        <w:t>d</w:t>
      </w:r>
      <w:r w:rsidR="000C0DF2" w:rsidRPr="00C714EA">
        <w:rPr>
          <w:rFonts w:cs="David" w:hint="cs"/>
          <w:color w:val="000000" w:themeColor="text1"/>
        </w:rPr>
        <w:t xml:space="preserve"> </w:t>
      </w:r>
      <w:r w:rsidR="00B44305" w:rsidRPr="00C714EA">
        <w:rPr>
          <w:rFonts w:cs="David" w:hint="cs"/>
          <w:color w:val="000000" w:themeColor="text1"/>
        </w:rPr>
        <w:t xml:space="preserve">the </w:t>
      </w:r>
      <w:r w:rsidR="00B07DEA" w:rsidRPr="00C714EA">
        <w:rPr>
          <w:rFonts w:cs="David" w:hint="cs"/>
          <w:color w:val="000000" w:themeColor="text1"/>
        </w:rPr>
        <w:t xml:space="preserve">spatial variability in pollution </w:t>
      </w:r>
      <w:r w:rsidR="000C0DF2" w:rsidRPr="00C714EA">
        <w:rPr>
          <w:rFonts w:cs="David" w:hint="cs"/>
          <w:color w:val="000000" w:themeColor="text1"/>
        </w:rPr>
        <w:t>concentrations</w:t>
      </w:r>
      <w:r w:rsidR="004F7972" w:rsidRPr="00C714EA">
        <w:rPr>
          <w:rFonts w:cs="David" w:hint="cs"/>
          <w:color w:val="000000" w:themeColor="text1"/>
        </w:rPr>
        <w:t xml:space="preserve">. </w:t>
      </w:r>
      <w:r w:rsidR="00BC1944" w:rsidRPr="00C714EA">
        <w:rPr>
          <w:rFonts w:cs="David" w:hint="cs"/>
          <w:color w:val="000000" w:themeColor="text1"/>
        </w:rPr>
        <w:t>Then, their “demand surface</w:t>
      </w:r>
      <w:r w:rsidR="00BE4091" w:rsidRPr="00C714EA">
        <w:rPr>
          <w:rFonts w:cs="David" w:hint="cs"/>
          <w:color w:val="000000" w:themeColor="text1"/>
        </w:rPr>
        <w:t>”</w:t>
      </w:r>
      <w:r w:rsidR="00BC1944" w:rsidRPr="00C714EA">
        <w:rPr>
          <w:rFonts w:cs="David" w:hint="cs"/>
          <w:color w:val="000000" w:themeColor="text1"/>
        </w:rPr>
        <w:t xml:space="preserve"> </w:t>
      </w:r>
      <w:r w:rsidR="00127F04">
        <w:rPr>
          <w:rFonts w:cs="David"/>
          <w:color w:val="000000" w:themeColor="text1"/>
        </w:rPr>
        <w:t>wa</w:t>
      </w:r>
      <w:r w:rsidR="00BC1944" w:rsidRPr="00C714EA">
        <w:rPr>
          <w:rFonts w:cs="David" w:hint="cs"/>
          <w:color w:val="000000" w:themeColor="text1"/>
        </w:rPr>
        <w:t xml:space="preserve">s modified </w:t>
      </w:r>
      <w:r w:rsidR="00EE4450" w:rsidRPr="00C714EA">
        <w:rPr>
          <w:rFonts w:cs="David" w:hint="cs"/>
          <w:color w:val="000000" w:themeColor="text1"/>
        </w:rPr>
        <w:t xml:space="preserve">to also </w:t>
      </w:r>
      <w:r w:rsidR="008249EC" w:rsidRPr="00C714EA">
        <w:rPr>
          <w:rFonts w:cs="David" w:hint="cs"/>
          <w:color w:val="000000" w:themeColor="text1"/>
        </w:rPr>
        <w:t xml:space="preserve">consider </w:t>
      </w:r>
      <w:r w:rsidR="006A1D9F" w:rsidRPr="00C714EA">
        <w:rPr>
          <w:rFonts w:cs="David" w:hint="cs"/>
          <w:color w:val="000000" w:themeColor="text1"/>
        </w:rPr>
        <w:t xml:space="preserve">the </w:t>
      </w:r>
      <w:r w:rsidR="008249EC" w:rsidRPr="00C714EA">
        <w:rPr>
          <w:rFonts w:cs="David" w:hint="cs"/>
          <w:color w:val="000000" w:themeColor="text1"/>
        </w:rPr>
        <w:t>density</w:t>
      </w:r>
      <w:r w:rsidR="006A1D9F" w:rsidRPr="00C714EA">
        <w:rPr>
          <w:rFonts w:cs="David" w:hint="cs"/>
          <w:color w:val="000000" w:themeColor="text1"/>
        </w:rPr>
        <w:t xml:space="preserve"> of a population of interest, such as children or elderly</w:t>
      </w:r>
      <w:r w:rsidR="008249EC" w:rsidRPr="00C714EA">
        <w:rPr>
          <w:rFonts w:cs="David" w:hint="cs"/>
          <w:color w:val="000000" w:themeColor="text1"/>
        </w:rPr>
        <w:t xml:space="preserve">. </w:t>
      </w:r>
      <w:r w:rsidR="000C7256" w:rsidRPr="00C714EA">
        <w:rPr>
          <w:rFonts w:cs="David" w:hint="cs"/>
          <w:color w:val="000000" w:themeColor="text1"/>
        </w:rPr>
        <w:t xml:space="preserve">Eventually, the “demand surface” </w:t>
      </w:r>
      <w:r w:rsidR="00127F04">
        <w:rPr>
          <w:rFonts w:cs="David"/>
          <w:color w:val="000000" w:themeColor="text1"/>
        </w:rPr>
        <w:t>wa</w:t>
      </w:r>
      <w:r w:rsidR="000C7256" w:rsidRPr="00C714EA">
        <w:rPr>
          <w:rFonts w:cs="David" w:hint="cs"/>
          <w:color w:val="000000" w:themeColor="text1"/>
        </w:rPr>
        <w:t>s used as input to an algorithm that solve</w:t>
      </w:r>
      <w:r w:rsidR="00424556">
        <w:rPr>
          <w:rFonts w:cs="David"/>
          <w:color w:val="000000" w:themeColor="text1"/>
        </w:rPr>
        <w:t>d</w:t>
      </w:r>
      <w:r w:rsidR="000C7256" w:rsidRPr="00C714EA">
        <w:rPr>
          <w:rFonts w:cs="David" w:hint="cs"/>
          <w:color w:val="000000" w:themeColor="text1"/>
        </w:rPr>
        <w:t xml:space="preserve"> </w:t>
      </w:r>
      <w:r w:rsidR="000C7256" w:rsidRPr="00C714EA">
        <w:rPr>
          <w:rFonts w:ascii="Calibri" w:hAnsi="Calibri" w:cs="Calibri"/>
          <w:color w:val="000000" w:themeColor="text1"/>
        </w:rPr>
        <w:t>﻿</w:t>
      </w:r>
      <w:r w:rsidR="000C7256" w:rsidRPr="00C714EA">
        <w:rPr>
          <w:rFonts w:cs="David" w:hint="cs"/>
          <w:color w:val="000000" w:themeColor="text1"/>
        </w:rPr>
        <w:t>a constrained</w:t>
      </w:r>
      <w:r w:rsidR="00E01F90">
        <w:rPr>
          <w:rFonts w:cs="David"/>
          <w:color w:val="000000" w:themeColor="text1"/>
        </w:rPr>
        <w:t xml:space="preserve"> single</w:t>
      </w:r>
      <w:r w:rsidR="000C7256" w:rsidRPr="00C714EA">
        <w:rPr>
          <w:rFonts w:cs="David" w:hint="cs"/>
          <w:color w:val="000000" w:themeColor="text1"/>
        </w:rPr>
        <w:t xml:space="preserve"> optimization problem</w:t>
      </w:r>
      <w:r w:rsidR="00E01F90">
        <w:rPr>
          <w:rFonts w:cs="David"/>
          <w:color w:val="000000" w:themeColor="text1"/>
        </w:rPr>
        <w:t xml:space="preserve"> (see Section </w:t>
      </w:r>
      <w:r w:rsidR="0021682C">
        <w:rPr>
          <w:rFonts w:cs="David"/>
          <w:color w:val="000000" w:themeColor="text1"/>
        </w:rPr>
        <w:fldChar w:fldCharType="begin"/>
      </w:r>
      <w:r w:rsidR="0021682C">
        <w:rPr>
          <w:rFonts w:cs="David"/>
          <w:color w:val="000000" w:themeColor="text1"/>
        </w:rPr>
        <w:instrText xml:space="preserve"> REF _Ref14950404 \r \h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4.5</w:t>
      </w:r>
      <w:r w:rsidR="0021682C">
        <w:rPr>
          <w:rFonts w:cs="David"/>
          <w:color w:val="000000" w:themeColor="text1"/>
        </w:rPr>
        <w:fldChar w:fldCharType="end"/>
      </w:r>
      <w:r w:rsidR="00E01F90">
        <w:rPr>
          <w:rFonts w:cs="David"/>
          <w:color w:val="000000" w:themeColor="text1"/>
        </w:rPr>
        <w:t>)</w:t>
      </w:r>
      <w:r w:rsidR="000C7256" w:rsidRPr="00C714EA">
        <w:rPr>
          <w:rFonts w:cs="David" w:hint="cs"/>
          <w:color w:val="000000" w:themeColor="text1"/>
        </w:rPr>
        <w:t xml:space="preserve"> </w:t>
      </w:r>
      <w:r w:rsidR="001E0BF5" w:rsidRPr="00C714EA">
        <w:rPr>
          <w:rFonts w:ascii="Calibri" w:hAnsi="Calibri" w:cs="Calibri"/>
          <w:color w:val="000000" w:themeColor="text1"/>
        </w:rPr>
        <w:t>﻿</w:t>
      </w:r>
      <w:r w:rsidR="001E0BF5" w:rsidRPr="00C714EA">
        <w:rPr>
          <w:color w:val="000000" w:themeColor="text1"/>
        </w:rPr>
        <w:t xml:space="preserve">and </w:t>
      </w:r>
      <w:r w:rsidR="001E0BF5" w:rsidRPr="00C714EA">
        <w:rPr>
          <w:rFonts w:cs="David"/>
          <w:color w:val="000000" w:themeColor="text1"/>
        </w:rPr>
        <w:t>identifie</w:t>
      </w:r>
      <w:r w:rsidR="00424556">
        <w:rPr>
          <w:rFonts w:cs="David"/>
          <w:color w:val="000000" w:themeColor="text1"/>
        </w:rPr>
        <w:t>d</w:t>
      </w:r>
      <w:r w:rsidR="001E0BF5" w:rsidRPr="00C714EA">
        <w:rPr>
          <w:rFonts w:cs="David"/>
          <w:color w:val="000000" w:themeColor="text1"/>
        </w:rPr>
        <w:t xml:space="preserve"> the optimal locations</w:t>
      </w:r>
      <w:r w:rsidR="006E6015" w:rsidRPr="00C714EA">
        <w:rPr>
          <w:rFonts w:cs="David"/>
          <w:color w:val="000000" w:themeColor="text1"/>
        </w:rPr>
        <w:t xml:space="preserve"> for</w:t>
      </w:r>
      <w:r w:rsidR="00C94A49" w:rsidRPr="00C714EA">
        <w:rPr>
          <w:rFonts w:cs="David" w:hint="cs"/>
          <w:color w:val="000000" w:themeColor="text1"/>
        </w:rPr>
        <w:t xml:space="preserve"> a predefined number of air pollution </w:t>
      </w:r>
      <w:r w:rsidR="00145464" w:rsidRPr="00C714EA">
        <w:rPr>
          <w:rFonts w:cs="David" w:hint="cs"/>
          <w:color w:val="000000" w:themeColor="text1"/>
        </w:rPr>
        <w:t>sensors</w:t>
      </w:r>
      <w:r w:rsidR="000C7256" w:rsidRPr="00C714EA">
        <w:rPr>
          <w:rFonts w:cs="David" w:hint="cs"/>
          <w:color w:val="000000" w:themeColor="text1"/>
        </w:rPr>
        <w:t xml:space="preserve">. </w:t>
      </w:r>
      <w:r w:rsidR="00C94A49" w:rsidRPr="00C714EA">
        <w:rPr>
          <w:rFonts w:cs="David" w:hint="cs"/>
          <w:color w:val="000000" w:themeColor="text1"/>
        </w:rPr>
        <w:t xml:space="preserve">Their methodology however </w:t>
      </w:r>
      <w:r w:rsidR="00B15C0D">
        <w:rPr>
          <w:rFonts w:cs="David"/>
          <w:color w:val="000000" w:themeColor="text1"/>
        </w:rPr>
        <w:t>was</w:t>
      </w:r>
      <w:r w:rsidR="00C94A49" w:rsidRPr="00C714EA">
        <w:rPr>
          <w:rFonts w:cs="David" w:hint="cs"/>
          <w:color w:val="000000" w:themeColor="text1"/>
        </w:rPr>
        <w:t xml:space="preserve"> limited</w:t>
      </w:r>
      <w:r w:rsidR="00145464" w:rsidRPr="00C714EA">
        <w:rPr>
          <w:rFonts w:cs="David" w:hint="cs"/>
          <w:color w:val="000000" w:themeColor="text1"/>
        </w:rPr>
        <w:t xml:space="preserve"> to </w:t>
      </w:r>
      <w:r w:rsidR="00FB7265" w:rsidRPr="00C714EA">
        <w:rPr>
          <w:rFonts w:cs="David" w:hint="cs"/>
          <w:color w:val="000000" w:themeColor="text1"/>
        </w:rPr>
        <w:t xml:space="preserve">already </w:t>
      </w:r>
      <w:r w:rsidR="00145464" w:rsidRPr="00C714EA">
        <w:rPr>
          <w:rFonts w:cs="David" w:hint="cs"/>
          <w:color w:val="000000" w:themeColor="text1"/>
        </w:rPr>
        <w:t>monitored areas</w:t>
      </w:r>
      <w:r w:rsidR="00993AAA" w:rsidRPr="00C714EA">
        <w:rPr>
          <w:rFonts w:cs="David" w:hint="cs"/>
          <w:color w:val="000000" w:themeColor="text1"/>
        </w:rPr>
        <w:t>, since it relie</w:t>
      </w:r>
      <w:r w:rsidR="00B15C0D">
        <w:rPr>
          <w:rFonts w:cs="David"/>
          <w:color w:val="000000" w:themeColor="text1"/>
        </w:rPr>
        <w:t>d</w:t>
      </w:r>
      <w:r w:rsidR="00993AAA" w:rsidRPr="00C714EA">
        <w:rPr>
          <w:rFonts w:cs="David" w:hint="cs"/>
          <w:color w:val="000000" w:themeColor="text1"/>
        </w:rPr>
        <w:t xml:space="preserve"> </w:t>
      </w:r>
      <w:r w:rsidR="0090460A" w:rsidRPr="00C714EA">
        <w:rPr>
          <w:rFonts w:cs="David" w:hint="cs"/>
          <w:color w:val="000000" w:themeColor="text1"/>
        </w:rPr>
        <w:t>on</w:t>
      </w:r>
      <w:r w:rsidR="000C0DF2" w:rsidRPr="00C714EA">
        <w:rPr>
          <w:rFonts w:cs="David" w:hint="cs"/>
          <w:color w:val="000000" w:themeColor="text1"/>
        </w:rPr>
        <w:t xml:space="preserve"> </w:t>
      </w:r>
      <w:r w:rsidR="00556242" w:rsidRPr="00C714EA">
        <w:rPr>
          <w:rFonts w:cs="David" w:hint="cs"/>
          <w:color w:val="000000" w:themeColor="text1"/>
        </w:rPr>
        <w:t>existing</w:t>
      </w:r>
      <w:r w:rsidR="000C0DF2" w:rsidRPr="00C714EA">
        <w:rPr>
          <w:rFonts w:cs="David" w:hint="cs"/>
          <w:color w:val="000000" w:themeColor="text1"/>
        </w:rPr>
        <w:t xml:space="preserve"> measurements</w:t>
      </w:r>
      <w:r w:rsidR="004B4DF0" w:rsidRPr="00C714EA">
        <w:rPr>
          <w:rFonts w:cs="David" w:hint="cs"/>
          <w:color w:val="000000" w:themeColor="text1"/>
        </w:rPr>
        <w:t xml:space="preserve"> from monitoring stations</w:t>
      </w:r>
      <w:r w:rsidR="00966CA3" w:rsidRPr="00C714EA">
        <w:rPr>
          <w:rFonts w:cs="David" w:hint="cs"/>
          <w:color w:val="000000" w:themeColor="text1"/>
        </w:rPr>
        <w:t>.</w:t>
      </w:r>
      <w:r w:rsidR="00D41E39" w:rsidRPr="00C714EA">
        <w:rPr>
          <w:rFonts w:cs="David" w:hint="cs"/>
          <w:color w:val="000000" w:themeColor="text1"/>
        </w:rPr>
        <w:t xml:space="preserve"> </w:t>
      </w:r>
      <w:r w:rsidR="00161A2A" w:rsidRPr="00C714EA">
        <w:rPr>
          <w:rFonts w:cs="David" w:hint="cs"/>
          <w:color w:val="000000" w:themeColor="text1"/>
        </w:rPr>
        <w:t xml:space="preserve">Carter and </w:t>
      </w:r>
      <w:proofErr w:type="spellStart"/>
      <w:r w:rsidR="00161A2A" w:rsidRPr="00C714EA">
        <w:rPr>
          <w:rFonts w:cs="David" w:hint="cs"/>
          <w:color w:val="000000" w:themeColor="text1"/>
        </w:rPr>
        <w:t>Ragade</w:t>
      </w:r>
      <w:proofErr w:type="spellEnd"/>
      <w:r w:rsidR="00161A2A" w:rsidRPr="00C714EA">
        <w:rPr>
          <w:rFonts w:cs="David" w:hint="cs"/>
          <w:color w:val="000000" w:themeColor="text1"/>
        </w:rPr>
        <w:t xml:space="preserve"> </w:t>
      </w:r>
      <w:r w:rsidR="00161A2A" w:rsidRPr="00C714EA">
        <w:rPr>
          <w:rFonts w:cs="David" w:hint="cs"/>
          <w:color w:val="000000" w:themeColor="text1"/>
        </w:rPr>
        <w:fldChar w:fldCharType="begin" w:fldLock="1"/>
      </w:r>
      <w:r w:rsidR="005F4045" w:rsidRPr="00C714EA">
        <w:rPr>
          <w:rFonts w:cs="David"/>
          <w:color w:val="000000" w:themeColor="text1"/>
        </w:rPr>
        <w:instrText>ADDIN CSL_CITATION {"citationItems":[{"id":"ITEM-1","itemData":{"DOI":"10.1109/SAS.2009.4801767","ISBN":"9781424427871","author":[{"dropping-particle":"","family":"Carter","given":"Brian","non-dropping-particle":"","parse-names":false,"suffix":""},{"dropping-particle":"","family":"Ragade","given":"Rammohan","non-dropping-particle":"","parse-names":false,"suffix":""}],"container-title":"SAS 2009 - IEEE Sensors Applications Symposium Proceedings","id":"ITEM-1","issued":{"date-parts":[["2009"]]},"page":"7-12","publisher":"IEEE","title":"A probabilistic model for the deployment of sensors","type":"article-journal"},"uris":["http://www.mendeley.com/documents/?uuid=5eadab95-3abc-452b-af6d-251dcbbe3b30"]}],"mendeley":{"formattedCitation":"[30]","plainTextFormattedCitation":"[30]","previouslyFormattedCitation":"[30]"},"properties":{"noteIndex":0},"schema":"https://github.com/citation-style-language/schema/raw/master/csl-citation.json"}</w:instrText>
      </w:r>
      <w:r w:rsidR="00161A2A" w:rsidRPr="00C714EA">
        <w:rPr>
          <w:rFonts w:cs="David" w:hint="cs"/>
          <w:color w:val="000000" w:themeColor="text1"/>
        </w:rPr>
        <w:fldChar w:fldCharType="separate"/>
      </w:r>
      <w:r w:rsidR="005F4045" w:rsidRPr="00C714EA">
        <w:rPr>
          <w:rFonts w:cs="David"/>
          <w:noProof/>
          <w:color w:val="000000" w:themeColor="text1"/>
        </w:rPr>
        <w:t>[30]</w:t>
      </w:r>
      <w:r w:rsidR="00161A2A" w:rsidRPr="00C714EA">
        <w:rPr>
          <w:rFonts w:cs="David" w:hint="cs"/>
          <w:color w:val="000000" w:themeColor="text1"/>
        </w:rPr>
        <w:fldChar w:fldCharType="end"/>
      </w:r>
      <w:r w:rsidR="00690CEB" w:rsidRPr="00C714EA">
        <w:rPr>
          <w:rFonts w:cs="David" w:hint="cs"/>
          <w:color w:val="000000" w:themeColor="text1"/>
        </w:rPr>
        <w:t xml:space="preserve"> </w:t>
      </w:r>
      <w:r w:rsidR="002A5E67" w:rsidRPr="00C714EA">
        <w:rPr>
          <w:rFonts w:cs="David" w:hint="cs"/>
          <w:color w:val="000000" w:themeColor="text1"/>
        </w:rPr>
        <w:t xml:space="preserve">proposed a probabilistic model which </w:t>
      </w:r>
      <w:r w:rsidR="00B15C0D">
        <w:rPr>
          <w:rFonts w:cs="David"/>
          <w:color w:val="000000" w:themeColor="text1"/>
        </w:rPr>
        <w:t>took</w:t>
      </w:r>
      <w:r w:rsidR="002A5E67" w:rsidRPr="00C714EA">
        <w:rPr>
          <w:rFonts w:cs="David" w:hint="cs"/>
          <w:color w:val="000000" w:themeColor="text1"/>
        </w:rPr>
        <w:t xml:space="preserve"> in</w:t>
      </w:r>
      <w:r w:rsidR="00707429" w:rsidRPr="00C714EA">
        <w:rPr>
          <w:rFonts w:cs="David" w:hint="cs"/>
          <w:color w:val="000000" w:themeColor="text1"/>
        </w:rPr>
        <w:t>to</w:t>
      </w:r>
      <w:r w:rsidR="002A5E67" w:rsidRPr="00C714EA">
        <w:rPr>
          <w:rFonts w:cs="David" w:hint="cs"/>
          <w:color w:val="000000" w:themeColor="text1"/>
        </w:rPr>
        <w:t xml:space="preserve"> account the detection probabilities of sensors</w:t>
      </w:r>
      <w:r w:rsidR="000F6A35" w:rsidRPr="00C714EA">
        <w:rPr>
          <w:rFonts w:cs="David" w:hint="cs"/>
          <w:color w:val="000000" w:themeColor="text1"/>
        </w:rPr>
        <w:t xml:space="preserve"> </w:t>
      </w:r>
      <w:r w:rsidR="000F6A35" w:rsidRPr="00A10451">
        <w:rPr>
          <w:rFonts w:cs="David" w:hint="cs"/>
        </w:rPr>
        <w:t>of different types</w:t>
      </w:r>
      <w:r w:rsidR="002A5E67" w:rsidRPr="00A10451">
        <w:rPr>
          <w:rFonts w:cs="David" w:hint="cs"/>
        </w:rPr>
        <w:t xml:space="preserve">, assuming </w:t>
      </w:r>
      <w:r w:rsidR="00353244" w:rsidRPr="00A10451">
        <w:rPr>
          <w:rFonts w:cs="David" w:hint="cs"/>
        </w:rPr>
        <w:t>a</w:t>
      </w:r>
      <w:r w:rsidR="002A33A2" w:rsidRPr="00A10451">
        <w:rPr>
          <w:rFonts w:cs="David" w:hint="cs"/>
        </w:rPr>
        <w:t xml:space="preserve"> </w:t>
      </w:r>
      <w:r w:rsidR="002A5E67" w:rsidRPr="00A10451">
        <w:rPr>
          <w:rFonts w:cs="David" w:hint="cs"/>
        </w:rPr>
        <w:t>decay with distance</w:t>
      </w:r>
      <w:r w:rsidR="00E32270" w:rsidRPr="00A10451">
        <w:rPr>
          <w:rFonts w:cs="David" w:hint="cs"/>
        </w:rPr>
        <w:t xml:space="preserve"> </w:t>
      </w:r>
      <w:r w:rsidR="004C0E06" w:rsidRPr="00A10451">
        <w:rPr>
          <w:rFonts w:cs="David" w:hint="cs"/>
        </w:rPr>
        <w:t xml:space="preserve">from </w:t>
      </w:r>
      <w:r w:rsidR="00F67A45" w:rsidRPr="00A10451">
        <w:rPr>
          <w:rFonts w:cs="David" w:hint="cs"/>
        </w:rPr>
        <w:t>a</w:t>
      </w:r>
      <w:r w:rsidR="004C0E06" w:rsidRPr="00A10451">
        <w:rPr>
          <w:rFonts w:cs="David" w:hint="cs"/>
        </w:rPr>
        <w:t xml:space="preserve"> “target</w:t>
      </w:r>
      <w:r w:rsidR="00F67A45" w:rsidRPr="00A10451">
        <w:rPr>
          <w:rFonts w:cs="David" w:hint="cs"/>
        </w:rPr>
        <w:t>”</w:t>
      </w:r>
      <w:r w:rsidR="002966A0" w:rsidRPr="00A10451">
        <w:rPr>
          <w:rFonts w:cs="David" w:hint="cs"/>
        </w:rPr>
        <w:t xml:space="preserve"> or an “</w:t>
      </w:r>
      <w:r w:rsidR="002966A0" w:rsidRPr="00A10451">
        <w:rPr>
          <w:rFonts w:cs="David" w:hint="cs"/>
          <w:color w:val="000000" w:themeColor="text1"/>
        </w:rPr>
        <w:t>event”</w:t>
      </w:r>
      <w:r w:rsidR="00AF0215" w:rsidRPr="00A10451">
        <w:rPr>
          <w:rFonts w:cs="David" w:hint="cs"/>
          <w:color w:val="000000" w:themeColor="text1"/>
        </w:rPr>
        <w:t xml:space="preserve"> (i.e., pollution source)</w:t>
      </w:r>
      <w:r w:rsidR="00F67A45" w:rsidRPr="00A10451">
        <w:rPr>
          <w:rFonts w:cs="David" w:hint="cs"/>
          <w:color w:val="000000" w:themeColor="text1"/>
        </w:rPr>
        <w:t xml:space="preserve">. </w:t>
      </w:r>
      <w:r w:rsidR="00B520F5" w:rsidRPr="00A10451">
        <w:rPr>
          <w:rFonts w:cs="David" w:hint="cs"/>
        </w:rPr>
        <w:t xml:space="preserve">Their optimization procedure </w:t>
      </w:r>
      <w:r w:rsidR="00BE6D9A" w:rsidRPr="00A10451">
        <w:rPr>
          <w:rFonts w:cs="David" w:hint="cs"/>
        </w:rPr>
        <w:t>utilize</w:t>
      </w:r>
      <w:r w:rsidR="00127F04">
        <w:rPr>
          <w:rFonts w:cs="David"/>
        </w:rPr>
        <w:t>d</w:t>
      </w:r>
      <w:r w:rsidR="00BE6D9A" w:rsidRPr="00A10451">
        <w:rPr>
          <w:rFonts w:cs="David" w:hint="cs"/>
        </w:rPr>
        <w:t xml:space="preserve"> </w:t>
      </w:r>
      <w:r w:rsidR="00CB073C" w:rsidRPr="00A10451">
        <w:rPr>
          <w:rFonts w:cs="David" w:hint="cs"/>
        </w:rPr>
        <w:t xml:space="preserve">a genetic algorithm </w:t>
      </w:r>
      <w:r w:rsidR="000765EB" w:rsidRPr="00A10451">
        <w:rPr>
          <w:rFonts w:cs="David" w:hint="cs"/>
        </w:rPr>
        <w:t xml:space="preserve">to ensure </w:t>
      </w:r>
      <w:r w:rsidR="000765EB" w:rsidRPr="00D327B6">
        <w:rPr>
          <w:rFonts w:cs="David" w:hint="cs"/>
        </w:rPr>
        <w:t>a certain level of detection</w:t>
      </w:r>
      <w:r w:rsidR="000765EB" w:rsidRPr="00A10451">
        <w:rPr>
          <w:rFonts w:cs="David" w:hint="cs"/>
          <w:b/>
          <w:bCs/>
        </w:rPr>
        <w:t xml:space="preserve"> </w:t>
      </w:r>
      <w:r w:rsidR="00717FA9" w:rsidRPr="00A10451">
        <w:rPr>
          <w:rFonts w:cs="David" w:hint="cs"/>
        </w:rPr>
        <w:t>of a</w:t>
      </w:r>
      <w:r w:rsidR="00F97E8C" w:rsidRPr="00A10451">
        <w:rPr>
          <w:rFonts w:cs="David" w:hint="cs"/>
        </w:rPr>
        <w:t xml:space="preserve">n </w:t>
      </w:r>
      <w:r w:rsidR="00717FA9" w:rsidRPr="00A10451">
        <w:rPr>
          <w:rFonts w:cs="David" w:hint="cs"/>
        </w:rPr>
        <w:t>event is reached</w:t>
      </w:r>
      <w:r w:rsidR="00447089" w:rsidRPr="00A10451">
        <w:rPr>
          <w:rFonts w:cs="David" w:hint="cs"/>
        </w:rPr>
        <w:t xml:space="preserve"> by the distributed sensors</w:t>
      </w:r>
      <w:r w:rsidR="00717FA9" w:rsidRPr="00A10451">
        <w:rPr>
          <w:rFonts w:cs="David" w:hint="cs"/>
        </w:rPr>
        <w:t xml:space="preserve">, </w:t>
      </w:r>
      <w:r w:rsidR="00B17509" w:rsidRPr="00A10451">
        <w:rPr>
          <w:rFonts w:cs="David" w:hint="cs"/>
        </w:rPr>
        <w:t xml:space="preserve">while minimizing </w:t>
      </w:r>
      <w:r w:rsidR="00717FA9" w:rsidRPr="00A10451">
        <w:rPr>
          <w:rFonts w:cs="David" w:hint="cs"/>
        </w:rPr>
        <w:t>cost</w:t>
      </w:r>
      <w:r w:rsidR="0081599F" w:rsidRPr="00A10451">
        <w:rPr>
          <w:rFonts w:cs="David" w:hint="cs"/>
        </w:rPr>
        <w:t>s</w:t>
      </w:r>
      <w:r w:rsidR="00717FA9" w:rsidRPr="00A10451">
        <w:rPr>
          <w:rFonts w:cs="David" w:hint="cs"/>
        </w:rPr>
        <w:t xml:space="preserve">. </w:t>
      </w:r>
      <w:r w:rsidR="00AF0215" w:rsidRPr="00A10451">
        <w:rPr>
          <w:rFonts w:cs="David" w:hint="cs"/>
          <w:color w:val="000000" w:themeColor="text1"/>
        </w:rPr>
        <w:t xml:space="preserve">In air pollution monitoring, </w:t>
      </w:r>
      <w:r w:rsidR="00AF0215" w:rsidRPr="00A10451">
        <w:rPr>
          <w:rFonts w:cs="David" w:hint="cs"/>
        </w:rPr>
        <w:t>unlike in many other fields</w:t>
      </w:r>
      <w:r w:rsidR="00AF0215" w:rsidRPr="00A10451">
        <w:rPr>
          <w:rFonts w:cs="David" w:hint="cs"/>
          <w:color w:val="000000" w:themeColor="text1"/>
        </w:rPr>
        <w:t>,</w:t>
      </w:r>
      <w:r w:rsidR="00563C6A" w:rsidRPr="00A10451">
        <w:rPr>
          <w:rFonts w:cs="David" w:hint="cs"/>
          <w:color w:val="000000" w:themeColor="text1"/>
        </w:rPr>
        <w:t xml:space="preserve"> </w:t>
      </w:r>
      <w:r w:rsidR="00914CE1" w:rsidRPr="00A10451">
        <w:rPr>
          <w:rFonts w:cs="David" w:hint="cs"/>
          <w:color w:val="000000" w:themeColor="text1"/>
        </w:rPr>
        <w:t xml:space="preserve">pollutants detected by air quality sensors are </w:t>
      </w:r>
      <w:r w:rsidR="00D73119">
        <w:rPr>
          <w:rFonts w:cs="David"/>
          <w:color w:val="000000" w:themeColor="text1"/>
        </w:rPr>
        <w:t xml:space="preserve">governed </w:t>
      </w:r>
      <w:r w:rsidR="00914CE1" w:rsidRPr="00A10451">
        <w:rPr>
          <w:rFonts w:cs="David" w:hint="cs"/>
          <w:color w:val="000000" w:themeColor="text1"/>
        </w:rPr>
        <w:t>by a time varying wind field.</w:t>
      </w:r>
      <w:r w:rsidR="00F257F0" w:rsidRPr="00A10451">
        <w:rPr>
          <w:rFonts w:cs="David" w:hint="cs"/>
          <w:color w:val="000000" w:themeColor="text1"/>
        </w:rPr>
        <w:t xml:space="preserve"> </w:t>
      </w:r>
      <w:r w:rsidR="002810D0" w:rsidRPr="00A10451">
        <w:rPr>
          <w:rFonts w:cs="David" w:hint="cs"/>
          <w:color w:val="000000" w:themeColor="text1"/>
        </w:rPr>
        <w:t>Simply a</w:t>
      </w:r>
      <w:r w:rsidR="00F257F0" w:rsidRPr="00A10451">
        <w:rPr>
          <w:rFonts w:cs="David" w:hint="cs"/>
          <w:color w:val="000000" w:themeColor="text1"/>
        </w:rPr>
        <w:t>ssuming a</w:t>
      </w:r>
      <w:r w:rsidR="002810D0" w:rsidRPr="00A10451">
        <w:rPr>
          <w:rFonts w:cs="David" w:hint="cs"/>
          <w:color w:val="000000" w:themeColor="text1"/>
        </w:rPr>
        <w:t xml:space="preserve">n </w:t>
      </w:r>
      <w:r w:rsidR="00F257F0" w:rsidRPr="00A10451">
        <w:rPr>
          <w:rFonts w:cs="David" w:hint="cs"/>
          <w:color w:val="000000" w:themeColor="text1"/>
        </w:rPr>
        <w:t xml:space="preserve">exponential decay </w:t>
      </w:r>
      <w:r w:rsidR="002810D0" w:rsidRPr="00A10451">
        <w:rPr>
          <w:rFonts w:cs="David" w:hint="cs"/>
          <w:color w:val="000000" w:themeColor="text1"/>
        </w:rPr>
        <w:t xml:space="preserve">of the detection probability </w:t>
      </w:r>
      <w:r w:rsidR="00F257F0" w:rsidRPr="00A10451">
        <w:rPr>
          <w:rFonts w:cs="David" w:hint="cs"/>
          <w:color w:val="000000" w:themeColor="text1"/>
        </w:rPr>
        <w:t xml:space="preserve">with </w:t>
      </w:r>
      <w:r w:rsidR="002810D0" w:rsidRPr="00A10451">
        <w:rPr>
          <w:rFonts w:cs="David" w:hint="cs"/>
          <w:color w:val="000000" w:themeColor="text1"/>
        </w:rPr>
        <w:t xml:space="preserve">distance </w:t>
      </w:r>
      <w:r w:rsidR="00F257F0" w:rsidRPr="00A10451">
        <w:rPr>
          <w:rFonts w:cs="David" w:hint="cs"/>
          <w:color w:val="000000" w:themeColor="text1"/>
        </w:rPr>
        <w:t xml:space="preserve">therefore </w:t>
      </w:r>
      <w:r w:rsidR="00AE51DA">
        <w:rPr>
          <w:rFonts w:cs="David"/>
          <w:color w:val="000000" w:themeColor="text1"/>
        </w:rPr>
        <w:t xml:space="preserve">lacks </w:t>
      </w:r>
      <w:r w:rsidR="00C714EA">
        <w:rPr>
          <w:rFonts w:cs="David"/>
          <w:color w:val="000000" w:themeColor="text1"/>
        </w:rPr>
        <w:t xml:space="preserve">a </w:t>
      </w:r>
      <w:r w:rsidR="00AE51DA">
        <w:rPr>
          <w:rFonts w:cs="David"/>
          <w:color w:val="000000" w:themeColor="text1"/>
        </w:rPr>
        <w:t xml:space="preserve">physical </w:t>
      </w:r>
      <w:r w:rsidR="00AE51DA" w:rsidRPr="00C714EA">
        <w:rPr>
          <w:rFonts w:cs="David"/>
          <w:color w:val="000000" w:themeColor="text1"/>
        </w:rPr>
        <w:t>base</w:t>
      </w:r>
      <w:r w:rsidR="00F257F0" w:rsidRPr="00C714EA">
        <w:rPr>
          <w:rFonts w:cs="David" w:hint="cs"/>
          <w:color w:val="000000" w:themeColor="text1"/>
        </w:rPr>
        <w:t xml:space="preserve">. </w:t>
      </w:r>
      <w:proofErr w:type="spellStart"/>
      <w:r w:rsidR="00D87C9D" w:rsidRPr="00C714EA">
        <w:rPr>
          <w:rFonts w:cs="David" w:hint="cs"/>
          <w:color w:val="000000" w:themeColor="text1"/>
        </w:rPr>
        <w:t>Boubrima</w:t>
      </w:r>
      <w:proofErr w:type="spellEnd"/>
      <w:r w:rsidR="00D87C9D" w:rsidRPr="00C714EA">
        <w:rPr>
          <w:rFonts w:cs="David" w:hint="cs"/>
          <w:color w:val="000000" w:themeColor="text1"/>
        </w:rPr>
        <w:t xml:space="preserve"> </w:t>
      </w:r>
      <w:r w:rsidR="00124D25">
        <w:rPr>
          <w:rFonts w:cs="David" w:hint="cs"/>
          <w:color w:val="000000" w:themeColor="text1"/>
        </w:rPr>
        <w:t>et al.</w:t>
      </w:r>
      <w:r w:rsidR="00D87C9D" w:rsidRPr="00C714EA">
        <w:rPr>
          <w:rFonts w:cs="David" w:hint="cs"/>
          <w:color w:val="000000" w:themeColor="text1"/>
        </w:rPr>
        <w:t xml:space="preserve"> </w:t>
      </w:r>
      <w:r w:rsidR="00D87C9D" w:rsidRPr="00C714EA">
        <w:rPr>
          <w:rFonts w:cs="David" w:hint="cs"/>
          <w:color w:val="000000" w:themeColor="text1"/>
        </w:rPr>
        <w:fldChar w:fldCharType="begin" w:fldLock="1"/>
      </w:r>
      <w:r w:rsidR="005F4045" w:rsidRPr="00C714EA">
        <w:rPr>
          <w:rFonts w:cs="David"/>
          <w:color w:val="000000" w:themeColor="text1"/>
        </w:rPr>
        <w:instrText>ADDIN CSL_CITATION {"citationItems":[{"id":"ITEM-1","itemData":{"DOI":"10.1109/TWC.2017.2658601","ISSN":"15361276","abstract":"© 2002-2012 IEEE. Air pollution has become a major issue in the modern megalopolis because of industrial emissions and increasing urbanization along with traffic jams and the heating/cooling of buildings. Monitoring urban air quality is therefore required by municipalities and the civil society. Current monitoring systems rely on reference sensing stations that are precise but massive, costly, and, therefore, seldom. In this paper, we focus on an alternative or complementary approach, with a network of low cost and autonomic wireless sensors, aiming at a finer spatiotemporal granularity of sensing. Generic deployment models in the literature are not adapted to the stochastic nature of pollution sensing. Our main contribution is to design integer linear programming models that compute sensor deployments capturing both the coverage of pollution under time-varying weather conditions and the connectivity of the infrastructure. We evaluate our deployment models on a real data set of Greater London. We analyze the performance of the proposed models and show that our joint coverage and connectivity formulation is tight and compact, with a reasonable enough execution time. We also conduct extensive simulations to derive engineering insights for effective deployments of air pollution sensors in an urban environment.","author":[{"dropping-particle":"","family":"Boubrima","given":"Ahmed","non-dropping-particle":"","parse-names":false,"suffix":""},{"dropping-particle":"","family":"Bechkit","given":"Walid","non-dropping-particle":"","parse-names":false,"suffix":""},{"dropping-particle":"","family":"Rivano","given":"Herve","non-dropping-particle":"","parse-names":false,"suffix":""}],"container-title":"IEEE Transactions on Wireless Communications","id":"ITEM-1","issue":"5","issued":{"date-parts":[["2017"]]},"page":"2723-2735","publisher":"IEEE","title":"Optimal WSN Deployment Models for Air Pollution Monitoring","type":"article-journal","volume":"16"},"uris":["http://www.mendeley.com/documents/?uuid=d279863f-8871-4bad-951d-47cc058ef0c1"]}],"mendeley":{"formattedCitation":"[31]","plainTextFormattedCitation":"[31]","previouslyFormattedCitation":"[31]"},"properties":{"noteIndex":0},"schema":"https://github.com/citation-style-language/schema/raw/master/csl-citation.json"}</w:instrText>
      </w:r>
      <w:r w:rsidR="00D87C9D" w:rsidRPr="00C714EA">
        <w:rPr>
          <w:rFonts w:cs="David" w:hint="cs"/>
          <w:color w:val="000000" w:themeColor="text1"/>
        </w:rPr>
        <w:fldChar w:fldCharType="separate"/>
      </w:r>
      <w:r w:rsidR="005F4045" w:rsidRPr="00C714EA">
        <w:rPr>
          <w:rFonts w:cs="David"/>
          <w:noProof/>
          <w:color w:val="000000" w:themeColor="text1"/>
        </w:rPr>
        <w:t>[31]</w:t>
      </w:r>
      <w:r w:rsidR="00D87C9D" w:rsidRPr="00C714EA">
        <w:rPr>
          <w:rFonts w:cs="David" w:hint="cs"/>
          <w:color w:val="000000" w:themeColor="text1"/>
        </w:rPr>
        <w:fldChar w:fldCharType="end"/>
      </w:r>
      <w:r w:rsidR="00D87C9D" w:rsidRPr="00C714EA">
        <w:rPr>
          <w:rFonts w:cs="David" w:hint="cs"/>
          <w:color w:val="000000" w:themeColor="text1"/>
        </w:rPr>
        <w:t xml:space="preserve"> </w:t>
      </w:r>
      <w:r w:rsidR="008B5610" w:rsidRPr="00C714EA">
        <w:rPr>
          <w:rFonts w:cs="David" w:hint="cs"/>
          <w:color w:val="000000" w:themeColor="text1"/>
        </w:rPr>
        <w:t xml:space="preserve">accounted for the various weather conditions characterizing their region of study, and </w:t>
      </w:r>
      <w:r w:rsidR="00D87C9D" w:rsidRPr="00C714EA">
        <w:rPr>
          <w:rFonts w:cs="David" w:hint="cs"/>
          <w:color w:val="000000" w:themeColor="text1"/>
        </w:rPr>
        <w:t xml:space="preserve">designed a model for the deployment of sensors with the objective of </w:t>
      </w:r>
      <w:r w:rsidR="00D87C9D" w:rsidRPr="00D327B6">
        <w:rPr>
          <w:rFonts w:cs="David" w:hint="cs"/>
          <w:color w:val="000000" w:themeColor="text1"/>
        </w:rPr>
        <w:t>detect</w:t>
      </w:r>
      <w:r w:rsidR="00D87C9D" w:rsidRPr="00D327B6">
        <w:rPr>
          <w:rFonts w:cs="David" w:hint="cs"/>
        </w:rPr>
        <w:t>ing threshold crossings</w:t>
      </w:r>
      <w:r w:rsidR="00D87C9D" w:rsidRPr="00A10451">
        <w:rPr>
          <w:rFonts w:cs="David" w:hint="cs"/>
        </w:rPr>
        <w:t xml:space="preserve"> in order to trigger an adequate alert.</w:t>
      </w:r>
      <w:r w:rsidR="004A04A9" w:rsidRPr="00A10451">
        <w:rPr>
          <w:rFonts w:cs="David" w:hint="cs"/>
        </w:rPr>
        <w:t xml:space="preserve"> </w:t>
      </w:r>
      <w:r w:rsidR="00013F20" w:rsidRPr="00A10451">
        <w:rPr>
          <w:rFonts w:cs="David" w:hint="cs"/>
        </w:rPr>
        <w:t xml:space="preserve">They used a </w:t>
      </w:r>
      <w:r w:rsidR="00332C7B">
        <w:rPr>
          <w:rFonts w:cs="David"/>
        </w:rPr>
        <w:t>G</w:t>
      </w:r>
      <w:r w:rsidR="00013F20" w:rsidRPr="00A10451">
        <w:rPr>
          <w:rFonts w:cs="David" w:hint="cs"/>
        </w:rPr>
        <w:t xml:space="preserve">aussian </w:t>
      </w:r>
      <w:r w:rsidR="00013F20" w:rsidRPr="00A10451">
        <w:rPr>
          <w:rFonts w:ascii="Calibri" w:hAnsi="Calibri" w:cs="Calibri"/>
        </w:rPr>
        <w:t>﻿</w:t>
      </w:r>
      <w:r w:rsidR="00013F20" w:rsidRPr="00A10451">
        <w:rPr>
          <w:rFonts w:cs="David" w:hint="cs"/>
        </w:rPr>
        <w:t>dispersion model</w:t>
      </w:r>
      <w:r w:rsidR="00FB5B9E" w:rsidRPr="00A10451">
        <w:rPr>
          <w:rFonts w:cs="David" w:hint="cs"/>
        </w:rPr>
        <w:t xml:space="preserve"> </w:t>
      </w:r>
      <w:r w:rsidR="00FB5B9E" w:rsidRPr="00A10451">
        <w:rPr>
          <w:rFonts w:cs="David" w:hint="cs"/>
        </w:rPr>
        <w:lastRenderedPageBreak/>
        <w:t xml:space="preserve">and formulated an integer linear programming problem </w:t>
      </w:r>
      <w:r w:rsidR="00B85EAD" w:rsidRPr="00A10451">
        <w:rPr>
          <w:rFonts w:cs="David" w:hint="cs"/>
        </w:rPr>
        <w:t xml:space="preserve">to minimize operational cost </w:t>
      </w:r>
      <w:r w:rsidR="00B05B17" w:rsidRPr="00A10451">
        <w:rPr>
          <w:rFonts w:cs="David" w:hint="cs"/>
        </w:rPr>
        <w:t xml:space="preserve">while assuring the detection of a threshold crossing. </w:t>
      </w:r>
      <w:r w:rsidR="008B5610" w:rsidRPr="00A10451">
        <w:rPr>
          <w:rFonts w:cs="David" w:hint="cs"/>
        </w:rPr>
        <w:t>In their model</w:t>
      </w:r>
      <w:r w:rsidR="003E1EB7">
        <w:rPr>
          <w:rFonts w:cs="David"/>
        </w:rPr>
        <w:t xml:space="preserve"> however</w:t>
      </w:r>
      <w:r w:rsidR="008B5610" w:rsidRPr="00A10451">
        <w:rPr>
          <w:rFonts w:cs="David" w:hint="cs"/>
        </w:rPr>
        <w:t xml:space="preserve">, sensors </w:t>
      </w:r>
      <w:r w:rsidR="0004142C">
        <w:rPr>
          <w:rFonts w:cs="David"/>
        </w:rPr>
        <w:t>were</w:t>
      </w:r>
      <w:r w:rsidR="008B5610" w:rsidRPr="00A10451">
        <w:rPr>
          <w:rFonts w:cs="David" w:hint="cs"/>
        </w:rPr>
        <w:t xml:space="preserve"> eventually placed at the </w:t>
      </w:r>
      <w:r w:rsidR="003E1EB7">
        <w:rPr>
          <w:rFonts w:cs="David"/>
        </w:rPr>
        <w:t>highest mean</w:t>
      </w:r>
      <w:r w:rsidR="008B5610" w:rsidRPr="00A10451">
        <w:rPr>
          <w:rFonts w:cs="David" w:hint="cs"/>
        </w:rPr>
        <w:t xml:space="preserve"> pollution zones</w:t>
      </w:r>
      <w:r w:rsidR="004D6995">
        <w:rPr>
          <w:rFonts w:cs="David"/>
        </w:rPr>
        <w:t xml:space="preserve">, as calculated by assuming constant emission rates from sources. </w:t>
      </w:r>
      <w:r w:rsidR="00237C44" w:rsidRPr="00A10451">
        <w:rPr>
          <w:rFonts w:cs="David" w:hint="cs"/>
        </w:rPr>
        <w:t xml:space="preserve">In another </w:t>
      </w:r>
      <w:r w:rsidR="00237C44" w:rsidRPr="00C714EA">
        <w:rPr>
          <w:rFonts w:cs="David" w:hint="cs"/>
          <w:color w:val="000000" w:themeColor="text1"/>
        </w:rPr>
        <w:t>work,</w:t>
      </w:r>
      <w:r w:rsidR="004E6FAB" w:rsidRPr="00C714EA">
        <w:rPr>
          <w:rFonts w:cs="David" w:hint="cs"/>
          <w:color w:val="000000" w:themeColor="text1"/>
        </w:rPr>
        <w:t xml:space="preserve"> </w:t>
      </w:r>
      <w:proofErr w:type="spellStart"/>
      <w:r w:rsidR="004E6FAB" w:rsidRPr="00C714EA">
        <w:rPr>
          <w:rFonts w:cs="David" w:hint="cs"/>
          <w:color w:val="000000" w:themeColor="text1"/>
        </w:rPr>
        <w:t>Boubrima</w:t>
      </w:r>
      <w:proofErr w:type="spellEnd"/>
      <w:r w:rsidR="004E6FAB" w:rsidRPr="00C714EA">
        <w:rPr>
          <w:rFonts w:cs="David" w:hint="cs"/>
          <w:color w:val="000000" w:themeColor="text1"/>
        </w:rPr>
        <w:t xml:space="preserve"> </w:t>
      </w:r>
      <w:r w:rsidR="00124D25">
        <w:rPr>
          <w:rFonts w:cs="David" w:hint="cs"/>
          <w:color w:val="000000" w:themeColor="text1"/>
        </w:rPr>
        <w:t>et al.</w:t>
      </w:r>
      <w:r w:rsidR="00237C44" w:rsidRPr="00C714EA">
        <w:rPr>
          <w:rFonts w:cs="David" w:hint="cs"/>
          <w:color w:val="000000" w:themeColor="text1"/>
        </w:rPr>
        <w:t xml:space="preserve"> </w:t>
      </w:r>
      <w:r w:rsidR="004E6FAB" w:rsidRPr="00C714EA">
        <w:rPr>
          <w:rFonts w:cs="David" w:hint="cs"/>
          <w:color w:val="000000" w:themeColor="text1"/>
        </w:rPr>
        <w:fldChar w:fldCharType="begin" w:fldLock="1"/>
      </w:r>
      <w:r w:rsidR="005F4045" w:rsidRPr="00C714EA">
        <w:rPr>
          <w:rFonts w:cs="David"/>
          <w:color w:val="000000" w:themeColor="text1"/>
        </w:rPr>
        <w:instrText>ADDIN CSL_CITATION {"citationItems":[{"id":"ITEM-1","itemData":{"DOI":"10.1109/ICCCN.2018.8487343","ISBN":"9781538651568","ISSN":"10952055","abstract":"One of the main concerns of smart cities is to improve public health which is mainly threatened by air pollution due to the massively increasing urbanization. The reduction of air pollution starts first with an efficient monitoring of air quality where the main aim is to generate accurate pollution maps in real time. Spatiotemporally fine-grained air pollution maps can be obtained using physical models which simulate the phenomenon of pollution dispersion. However, these simulations are less accurate than measurements that can be obtained using pollution sensors. Combining simulations and measurements, also known as data assimilation, provides better pollution estimations through the correction of the fine-grained simulations of physical models. The quality of data assimilation mainly depends on the number of measurements and their locations. A careful deployment of nodes is therefore necessary in order to get better pollution maps. In this paper, we tackle the deployment problem of pollution sensors and propose a new mixed integer programming model allowing to minimize the overall deployment cost of the network while achieving a required assimilation quality and ensuring the connectivity of the network. We then design a heuristic algorithm to solve efficiently the problem in polynomial time. We perform extensive simulations on a dataset of the Lyon city, France and show that our approach provides better air quality monitoring when compared to existing deployment methods that are designed without taking into account the outputs of physical models. We also show that in terms of connectivity, the communication range of sensor nodes might have a noteworthy impact on the quality of pollution estimation.","author":[{"dropping-particle":"","family":"Boubrima","given":"Ahmed","non-dropping-particle":"","parse-names":false,"suffix":""},{"dropping-particle":"","family":"Bechkit","given":"Walid","non-dropping-particle":"","parse-names":false,"suffix":""},{"dropping-particle":"","family":"Rivano","given":"Herve","non-dropping-particle":"","parse-names":false,"suffix":""},{"dropping-particle":"","family":"Soulhac","given":"Lionel","non-dropping-particle":"","parse-names":false,"suffix":""}],"container-title":"Proceedings - International Conference on Computer Communications and Networks, ICCCN","id":"ITEM-1","issued":{"date-parts":[["2018"]]},"title":"Leveraging the potential of WSN for an efficient correction of air pollution fine-grained simulations","type":"article-journal","volume":"2018-July"},"uris":["http://www.mendeley.com/documents/?uuid=4895322e-a10c-4d4a-85cc-77d897dc73f2"]}],"mendeley":{"formattedCitation":"[32]","plainTextFormattedCitation":"[32]","previouslyFormattedCitation":"[32]"},"properties":{"noteIndex":0},"schema":"https://github.com/citation-style-language/schema/raw/master/csl-citation.json"}</w:instrText>
      </w:r>
      <w:r w:rsidR="004E6FAB" w:rsidRPr="00C714EA">
        <w:rPr>
          <w:rFonts w:cs="David" w:hint="cs"/>
          <w:color w:val="000000" w:themeColor="text1"/>
        </w:rPr>
        <w:fldChar w:fldCharType="separate"/>
      </w:r>
      <w:r w:rsidR="005F4045" w:rsidRPr="00C714EA">
        <w:rPr>
          <w:rFonts w:cs="David"/>
          <w:noProof/>
          <w:color w:val="000000" w:themeColor="text1"/>
        </w:rPr>
        <w:t>[32]</w:t>
      </w:r>
      <w:r w:rsidR="004E6FAB" w:rsidRPr="00C714EA">
        <w:rPr>
          <w:rFonts w:cs="David" w:hint="cs"/>
          <w:color w:val="000000" w:themeColor="text1"/>
        </w:rPr>
        <w:fldChar w:fldCharType="end"/>
      </w:r>
      <w:r w:rsidR="004E6FAB" w:rsidRPr="00C714EA">
        <w:rPr>
          <w:rFonts w:cs="David" w:hint="cs"/>
          <w:color w:val="000000" w:themeColor="text1"/>
        </w:rPr>
        <w:t xml:space="preserve"> </w:t>
      </w:r>
      <w:r w:rsidR="000D6F83" w:rsidRPr="00C714EA">
        <w:rPr>
          <w:rFonts w:cs="David" w:hint="cs"/>
          <w:color w:val="000000" w:themeColor="text1"/>
        </w:rPr>
        <w:t xml:space="preserve">simulated the deployment of a network with the goal of achieving </w:t>
      </w:r>
      <w:r w:rsidR="004A04A9" w:rsidRPr="00C714EA">
        <w:rPr>
          <w:rFonts w:cs="David" w:hint="cs"/>
          <w:color w:val="000000" w:themeColor="text1"/>
        </w:rPr>
        <w:t xml:space="preserve">the most </w:t>
      </w:r>
      <w:r w:rsidR="000D6F83" w:rsidRPr="00C714EA">
        <w:rPr>
          <w:rFonts w:cs="David" w:hint="cs"/>
          <w:color w:val="000000" w:themeColor="text1"/>
        </w:rPr>
        <w:t xml:space="preserve">effective </w:t>
      </w:r>
      <w:r w:rsidR="000D6F83" w:rsidRPr="00D327B6">
        <w:rPr>
          <w:rFonts w:cs="David" w:hint="cs"/>
          <w:color w:val="000000" w:themeColor="text1"/>
        </w:rPr>
        <w:t>data assimilation</w:t>
      </w:r>
      <w:r w:rsidR="004A04A9" w:rsidRPr="00C714EA">
        <w:rPr>
          <w:rFonts w:cs="David" w:hint="cs"/>
          <w:color w:val="000000" w:themeColor="text1"/>
        </w:rPr>
        <w:t xml:space="preserve"> </w:t>
      </w:r>
      <w:r w:rsidR="000D6F83" w:rsidRPr="00C714EA">
        <w:rPr>
          <w:rFonts w:cs="David" w:hint="cs"/>
          <w:color w:val="000000" w:themeColor="text1"/>
        </w:rPr>
        <w:t xml:space="preserve">of air pollution measurements </w:t>
      </w:r>
      <w:r w:rsidR="004A04A9" w:rsidRPr="00C714EA">
        <w:rPr>
          <w:rFonts w:cs="David" w:hint="cs"/>
          <w:color w:val="000000" w:themeColor="text1"/>
        </w:rPr>
        <w:t>for the</w:t>
      </w:r>
      <w:r w:rsidR="000D6F83" w:rsidRPr="00C714EA">
        <w:rPr>
          <w:rFonts w:cs="David" w:hint="cs"/>
          <w:color w:val="000000" w:themeColor="text1"/>
        </w:rPr>
        <w:t xml:space="preserve"> correct</w:t>
      </w:r>
      <w:r w:rsidR="004A04A9" w:rsidRPr="00C714EA">
        <w:rPr>
          <w:rFonts w:cs="David" w:hint="cs"/>
          <w:color w:val="000000" w:themeColor="text1"/>
        </w:rPr>
        <w:t>ion of</w:t>
      </w:r>
      <w:r w:rsidR="000D6F83" w:rsidRPr="00C714EA">
        <w:rPr>
          <w:rFonts w:cs="David" w:hint="cs"/>
          <w:color w:val="000000" w:themeColor="text1"/>
        </w:rPr>
        <w:t xml:space="preserve"> physical model simulations.</w:t>
      </w:r>
      <w:r w:rsidR="00D6651A" w:rsidRPr="00C714EA">
        <w:rPr>
          <w:rFonts w:cs="David" w:hint="cs"/>
          <w:color w:val="000000" w:themeColor="text1"/>
        </w:rPr>
        <w:t xml:space="preserve"> Similarly, </w:t>
      </w:r>
      <w:r w:rsidR="00F27DAE" w:rsidRPr="00C714EA">
        <w:rPr>
          <w:rFonts w:cs="David" w:hint="cs"/>
          <w:color w:val="000000" w:themeColor="text1"/>
        </w:rPr>
        <w:t xml:space="preserve">Berman </w:t>
      </w:r>
      <w:r w:rsidR="00124D25">
        <w:rPr>
          <w:rFonts w:cs="David" w:hint="cs"/>
          <w:color w:val="000000" w:themeColor="text1"/>
        </w:rPr>
        <w:t>et al.</w:t>
      </w:r>
      <w:r w:rsidR="00F27DAE" w:rsidRPr="00C714EA">
        <w:rPr>
          <w:rFonts w:cs="David" w:hint="cs"/>
          <w:color w:val="000000" w:themeColor="text1"/>
        </w:rPr>
        <w:t xml:space="preserve"> </w:t>
      </w:r>
      <w:r w:rsidR="00F27DAE" w:rsidRPr="00C714EA">
        <w:rPr>
          <w:rFonts w:cs="David" w:hint="cs"/>
          <w:color w:val="000000" w:themeColor="text1"/>
        </w:rPr>
        <w:fldChar w:fldCharType="begin" w:fldLock="1"/>
      </w:r>
      <w:r w:rsidR="005F4045" w:rsidRPr="00C714EA">
        <w:rPr>
          <w:rFonts w:cs="David"/>
          <w:color w:val="000000" w:themeColor="text1"/>
        </w:rPr>
        <w:instrText xml:space="preserve">ADDIN CSL_CITATION {"citationItems":[{"id":"ITEM-1","itemData":{"DOI":"10.1038/s41370-018-0073-6","ISSN":"1559064X","abstract":"© 2018, Springer Nature America, Inc. Sampling campaign design is a crucial aspect of air pollution exposure studies. Selection of both monitor numbers and locations is important for maximizing measured information, while minimizing bias and costs. We developed a two-stage geostatistical-based method using pilot NO2 samples from Lanzhou, China with the goal of improving sample design decision-making, including monitor numbers and spatial pattern. In the first step, we evaluate how additional monitors change prediction precision through minimized kriging variance. This was assessed in a Monte Carlo fashion by adding up to 50 new monitors to our existing sites with assigned concentrations based on conditionally simulated NO2 surfaces. After identifying a number of additional sample sites, a second step evaluates their potential placement using a similar Monte Carlo scheme. Evaluations are based on prediction precision and accuracy. Costs are also considered in the analysis. It was determined that adding 28-locations to the existing Lanzhou NO2 sampling campaign captured 73.5% of the total kriged variance improvement and resulted in predictions that were on average within 10.9 </w:instrText>
      </w:r>
      <w:r w:rsidR="005F4045" w:rsidRPr="00C714EA">
        <w:rPr>
          <w:rFonts w:ascii="Calibri" w:hAnsi="Calibri" w:cs="Calibri"/>
          <w:color w:val="000000" w:themeColor="text1"/>
        </w:rPr>
        <w:instrText>μ</w:instrText>
      </w:r>
      <w:r w:rsidR="005F4045" w:rsidRPr="00C714EA">
        <w:rPr>
          <w:rFonts w:cs="David"/>
          <w:color w:val="000000" w:themeColor="text1"/>
        </w:rPr>
        <w:instrText>g/m3 of measured values, while using 56% of the potential budget. Additional monitor sites improved kriging variance in a nonlinear fashion. This method development allows for informed sampling design by quantifying prediction improvement (accuracy and precision) against the costs of monitor deployment.","author":[{"dropping-particle":"","family":"Berman","given":"J. D.","non-dropping-particle":"","parse-names":false,"suffix":""},{"dropping-particle":"","family":"Jin","given":"L.","non-dropping-particle":"","parse-names":false,"suffix":""},{"dropping-particle":"","family":"Bell","given":"M. L.","non-dropping-particle":"","parse-names":false,"suffix":""},{"dropping-particle":"","family":"Curriero","given":"F. C.","non-dropping-particle":"","parse-names":false,"suffix":""}],"container-title":"Journal of Exposure Science and Environmental Epidemiology","id":"ITEM-1","issue":"2","issued":{"date-parts":[["2019"]]},"page":"248-257","publisher":"Springer US","title":"Developing a geostatistical simulation method to inform the quantity and placement of new monitors for a follow-up air sampling campaign","type":"article-journal","volume":"29"},"uris":["http://www.mendeley.com/documents/?uuid=6ab5db14-2f96-4633-b4fb-edefffd8fc95"]}],"mendeley":{"formattedCitation":"[33]","plainTextFormattedCitation":"[33]","previouslyFormattedCitation":"[33]"},"properties":{"noteIndex":0},"schema":"https://github.com/citation-style-language/schema/raw/master/csl-citation.json"}</w:instrText>
      </w:r>
      <w:r w:rsidR="00F27DAE" w:rsidRPr="00C714EA">
        <w:rPr>
          <w:rFonts w:cs="David" w:hint="cs"/>
          <w:color w:val="000000" w:themeColor="text1"/>
        </w:rPr>
        <w:fldChar w:fldCharType="separate"/>
      </w:r>
      <w:r w:rsidR="005F4045" w:rsidRPr="00C714EA">
        <w:rPr>
          <w:rFonts w:cs="David"/>
          <w:noProof/>
          <w:color w:val="000000" w:themeColor="text1"/>
        </w:rPr>
        <w:t>[33]</w:t>
      </w:r>
      <w:r w:rsidR="00F27DAE" w:rsidRPr="00C714EA">
        <w:rPr>
          <w:rFonts w:cs="David" w:hint="cs"/>
          <w:color w:val="000000" w:themeColor="text1"/>
        </w:rPr>
        <w:fldChar w:fldCharType="end"/>
      </w:r>
      <w:r w:rsidR="00F27DAE" w:rsidRPr="00C714EA">
        <w:rPr>
          <w:rFonts w:cs="David" w:hint="cs"/>
          <w:color w:val="000000" w:themeColor="text1"/>
        </w:rPr>
        <w:t xml:space="preserve"> </w:t>
      </w:r>
      <w:r w:rsidR="00B15C0D">
        <w:rPr>
          <w:rFonts w:cs="David"/>
          <w:color w:val="000000" w:themeColor="text1"/>
        </w:rPr>
        <w:t>aimed</w:t>
      </w:r>
      <w:r w:rsidR="00D6651A" w:rsidRPr="00C714EA">
        <w:rPr>
          <w:rFonts w:cs="David" w:hint="cs"/>
          <w:color w:val="000000" w:themeColor="text1"/>
        </w:rPr>
        <w:t xml:space="preserve"> to </w:t>
      </w:r>
      <w:r w:rsidR="00D6651A" w:rsidRPr="00D327B6">
        <w:rPr>
          <w:rFonts w:cs="David" w:hint="cs"/>
          <w:color w:val="000000" w:themeColor="text1"/>
        </w:rPr>
        <w:t xml:space="preserve">improve the performance </w:t>
      </w:r>
      <w:r w:rsidR="00D6651A" w:rsidRPr="00C714EA">
        <w:rPr>
          <w:rFonts w:cs="David" w:hint="cs"/>
          <w:color w:val="000000" w:themeColor="text1"/>
        </w:rPr>
        <w:t>of an interpolation-based model</w:t>
      </w:r>
      <w:r w:rsidR="00685CAD" w:rsidRPr="00C714EA">
        <w:rPr>
          <w:rFonts w:cs="David" w:hint="cs"/>
          <w:color w:val="000000" w:themeColor="text1"/>
        </w:rPr>
        <w:t xml:space="preserve">, using </w:t>
      </w:r>
      <w:r w:rsidR="00F27DAE" w:rsidRPr="00C714EA">
        <w:rPr>
          <w:rFonts w:cs="David" w:hint="cs"/>
          <w:color w:val="000000" w:themeColor="text1"/>
        </w:rPr>
        <w:t>a geostatistical simulation</w:t>
      </w:r>
      <w:r w:rsidR="00052F13" w:rsidRPr="00C714EA">
        <w:rPr>
          <w:rFonts w:cs="David" w:hint="cs"/>
          <w:color w:val="000000" w:themeColor="text1"/>
        </w:rPr>
        <w:t xml:space="preserve">. </w:t>
      </w:r>
      <w:r w:rsidR="00F27DAE" w:rsidRPr="00C714EA">
        <w:rPr>
          <w:rFonts w:cs="David" w:hint="cs"/>
          <w:color w:val="000000" w:themeColor="text1"/>
        </w:rPr>
        <w:t xml:space="preserve">The researchers used an associated measure of </w:t>
      </w:r>
      <w:r w:rsidR="00F27DAE" w:rsidRPr="00A10451">
        <w:rPr>
          <w:rFonts w:cs="David" w:hint="cs"/>
        </w:rPr>
        <w:t xml:space="preserve">the kriging interpolation method, which </w:t>
      </w:r>
      <w:r w:rsidR="00FC5D81" w:rsidRPr="00A10451">
        <w:rPr>
          <w:rFonts w:cs="David"/>
        </w:rPr>
        <w:t>consider</w:t>
      </w:r>
      <w:r w:rsidR="0004142C">
        <w:rPr>
          <w:rFonts w:cs="David"/>
        </w:rPr>
        <w:t>ed</w:t>
      </w:r>
      <w:r w:rsidR="00F27DAE" w:rsidRPr="00A10451">
        <w:rPr>
          <w:rFonts w:cs="David" w:hint="cs"/>
        </w:rPr>
        <w:t xml:space="preserve"> the uncertainty of the prediction. In the first step, they assessed how many sensors to add to </w:t>
      </w:r>
      <w:r w:rsidR="006C7137" w:rsidRPr="00A10451">
        <w:rPr>
          <w:rFonts w:cs="David" w:hint="cs"/>
        </w:rPr>
        <w:t>a</w:t>
      </w:r>
      <w:r w:rsidR="00F27DAE" w:rsidRPr="00A10451">
        <w:rPr>
          <w:rFonts w:cs="David" w:hint="cs"/>
        </w:rPr>
        <w:t xml:space="preserve"> given network, using a Monte Carlo approach which evaluate</w:t>
      </w:r>
      <w:r w:rsidR="0004142C">
        <w:rPr>
          <w:rFonts w:cs="David"/>
        </w:rPr>
        <w:t>d</w:t>
      </w:r>
      <w:r w:rsidR="00F27DAE" w:rsidRPr="00A10451">
        <w:rPr>
          <w:rFonts w:cs="David" w:hint="cs"/>
        </w:rPr>
        <w:t xml:space="preserve"> how additional monitors change prediction precision through minimized uncertainty. In the second step, they assessed where to place the new monitors, using a similar Monte Carlo scheme which </w:t>
      </w:r>
      <w:r w:rsidR="00F27DAE" w:rsidRPr="00A10451">
        <w:rPr>
          <w:rFonts w:ascii="Calibri" w:hAnsi="Calibri" w:cs="Calibri"/>
        </w:rPr>
        <w:t>﻿</w:t>
      </w:r>
      <w:r w:rsidR="00FC5D81" w:rsidRPr="00A10451">
        <w:rPr>
          <w:rFonts w:cs="David"/>
        </w:rPr>
        <w:t>consider</w:t>
      </w:r>
      <w:r w:rsidR="0004142C">
        <w:rPr>
          <w:rFonts w:cs="David"/>
        </w:rPr>
        <w:t>ed</w:t>
      </w:r>
      <w:r w:rsidR="00F27DAE" w:rsidRPr="00A10451">
        <w:rPr>
          <w:rFonts w:cs="David" w:hint="cs"/>
        </w:rPr>
        <w:t xml:space="preserve"> locations that improve</w:t>
      </w:r>
      <w:r w:rsidR="0004142C">
        <w:rPr>
          <w:rFonts w:cs="David"/>
        </w:rPr>
        <w:t>d</w:t>
      </w:r>
      <w:r w:rsidR="00F27DAE" w:rsidRPr="00A10451">
        <w:rPr>
          <w:rFonts w:cs="David" w:hint="cs"/>
        </w:rPr>
        <w:t xml:space="preserve"> prediction uncertainty and provide</w:t>
      </w:r>
      <w:r w:rsidR="0004142C">
        <w:rPr>
          <w:rFonts w:cs="David"/>
        </w:rPr>
        <w:t>d</w:t>
      </w:r>
      <w:r w:rsidR="00F27DAE" w:rsidRPr="00A10451">
        <w:rPr>
          <w:rFonts w:cs="David" w:hint="cs"/>
        </w:rPr>
        <w:t xml:space="preserve"> high prediction accuracy</w:t>
      </w:r>
      <w:r w:rsidR="00F27DAE" w:rsidRPr="00A10451">
        <w:rPr>
          <w:rFonts w:cs="David" w:hint="cs"/>
          <w:color w:val="000000" w:themeColor="text1"/>
        </w:rPr>
        <w:t>. Their method however require</w:t>
      </w:r>
      <w:r w:rsidR="0004142C">
        <w:rPr>
          <w:rFonts w:cs="David"/>
          <w:color w:val="000000" w:themeColor="text1"/>
        </w:rPr>
        <w:t>d</w:t>
      </w:r>
      <w:r w:rsidR="00F27DAE" w:rsidRPr="00A10451">
        <w:rPr>
          <w:rFonts w:cs="David" w:hint="cs"/>
          <w:color w:val="000000" w:themeColor="text1"/>
        </w:rPr>
        <w:t xml:space="preserve"> a robust preliminary deployed network that already capture</w:t>
      </w:r>
      <w:r w:rsidR="00062D8E">
        <w:rPr>
          <w:rFonts w:cs="David"/>
          <w:color w:val="000000" w:themeColor="text1"/>
        </w:rPr>
        <w:t>d</w:t>
      </w:r>
      <w:r w:rsidR="00F27DAE" w:rsidRPr="00A10451">
        <w:rPr>
          <w:rFonts w:cs="David" w:hint="cs"/>
          <w:color w:val="000000" w:themeColor="text1"/>
        </w:rPr>
        <w:t xml:space="preserve"> the spatial variability </w:t>
      </w:r>
      <w:r w:rsidR="00FC5D81">
        <w:rPr>
          <w:rFonts w:cs="David"/>
          <w:color w:val="000000" w:themeColor="text1"/>
        </w:rPr>
        <w:t>to a certain extent</w:t>
      </w:r>
      <w:r w:rsidR="00F27DAE" w:rsidRPr="00A10451">
        <w:rPr>
          <w:rFonts w:cs="David" w:hint="cs"/>
          <w:color w:val="000000" w:themeColor="text1"/>
        </w:rPr>
        <w:t>, in order to be applied. In addition, their implementation did not provide a simultaneous assessment of number of sensors and their placement, due to the great affect it had on computation time.</w:t>
      </w:r>
    </w:p>
    <w:p w14:paraId="43B39BAC" w14:textId="77777777" w:rsidR="003707FF" w:rsidRDefault="003707FF" w:rsidP="00E87BA7">
      <w:pPr>
        <w:pStyle w:val="Heading2"/>
        <w:numPr>
          <w:ilvl w:val="0"/>
          <w:numId w:val="0"/>
        </w:numPr>
        <w:ind w:left="576"/>
      </w:pPr>
    </w:p>
    <w:p w14:paraId="5A775790" w14:textId="740E7CEE" w:rsidR="00906672" w:rsidRDefault="00E21803" w:rsidP="00E87BA7">
      <w:pPr>
        <w:pStyle w:val="Heading2"/>
      </w:pPr>
      <w:bookmarkStart w:id="83" w:name="_Ref14950376"/>
      <w:bookmarkStart w:id="84" w:name="_Toc31024287"/>
      <w:r>
        <w:t>Network h</w:t>
      </w:r>
      <w:r w:rsidR="00DF4518">
        <w:t>eterogeneity</w:t>
      </w:r>
      <w:bookmarkEnd w:id="83"/>
      <w:bookmarkEnd w:id="84"/>
      <w:r w:rsidR="00DF4518">
        <w:t xml:space="preserve"> </w:t>
      </w:r>
    </w:p>
    <w:p w14:paraId="0B33954A" w14:textId="17400043" w:rsidR="00CD0072" w:rsidRDefault="00CB45D2" w:rsidP="00E87BA7">
      <w:r>
        <w:t xml:space="preserve">The simplest approach for sensors’ deployment is to assume all MSUs are identical, </w:t>
      </w:r>
      <w:r w:rsidR="003E17E3">
        <w:t xml:space="preserve">thus </w:t>
      </w:r>
      <w:r>
        <w:t>creating a homogeneous WDESN</w:t>
      </w:r>
      <w:r w:rsidR="00AF2962">
        <w:t>.</w:t>
      </w:r>
      <w:r>
        <w:t xml:space="preserve"> </w:t>
      </w:r>
      <w:r w:rsidR="004D5E10">
        <w:t xml:space="preserve">In </w:t>
      </w:r>
      <w:r w:rsidR="00AF2962">
        <w:t>some</w:t>
      </w:r>
      <w:r w:rsidR="004D5E10">
        <w:t xml:space="preserve"> </w:t>
      </w:r>
      <w:r w:rsidR="00ED7010">
        <w:t xml:space="preserve">complex </w:t>
      </w:r>
      <w:r w:rsidR="004D5E10">
        <w:t xml:space="preserve">environments however, </w:t>
      </w:r>
      <w:r w:rsidR="003E17E3">
        <w:t xml:space="preserve">the existence of </w:t>
      </w:r>
      <w:r w:rsidR="00D37046">
        <w:t>gas mixtures</w:t>
      </w:r>
      <w:r w:rsidR="003707FF">
        <w:t xml:space="preserve">, </w:t>
      </w:r>
      <w:r w:rsidR="00ED7010">
        <w:t xml:space="preserve">that were </w:t>
      </w:r>
      <w:r w:rsidR="003707FF">
        <w:t xml:space="preserve">either emitted from the same sources or from different </w:t>
      </w:r>
      <w:r w:rsidR="00ED7010">
        <w:t>ones</w:t>
      </w:r>
      <w:r w:rsidR="003707FF">
        <w:t>, produce</w:t>
      </w:r>
      <w:r w:rsidR="00AF2962">
        <w:t xml:space="preserve"> the need </w:t>
      </w:r>
      <w:r w:rsidR="003E17E3">
        <w:t>to account fo</w:t>
      </w:r>
      <w:r w:rsidR="00175CC6">
        <w:t xml:space="preserve">r </w:t>
      </w:r>
      <w:r w:rsidR="00DB0422">
        <w:t>multiple</w:t>
      </w:r>
      <w:r w:rsidR="00175CC6">
        <w:t xml:space="preserve"> pollutant</w:t>
      </w:r>
      <w:r w:rsidR="00DB0422">
        <w:t>s</w:t>
      </w:r>
      <w:r w:rsidR="00180FA5">
        <w:t xml:space="preserve"> </w:t>
      </w:r>
      <w:r w:rsidR="00180FA5">
        <w:fldChar w:fldCharType="begin" w:fldLock="1"/>
      </w:r>
      <w:r w:rsidR="008A66BB">
        <w:instrText>ADDIN CSL_CITATION {"citationItems":[{"id":"ITEM-1","itemData":{"DOI":"10.1016/j.envsoft.2004.06.013","ISSN":"13648152","abstract":"Evaluation of traffic pollution in streets requires basically information on three main factors: traffic emissions, the meteorological conditions and the street surroundings. Dispersion models exist with various degree of sophistication, which are able to properly describe the dispersion conditions, and thus to predict the relationships between emissions and the concentration levels in the street. However, for real-world applications, the model calculations must be based on \"true\" emission data, and their estimation is not trivial. Significant uncertainty is still connected with emission data. Examining the relationships between model predictions and measurements with respect to the meteorological conditions and inter-relationships between different pollution components allows quantitative evaluation of the traffic emissions. This methodology is illustrated using the Danish Operational Street Pollution Model - OSPM, and time series of traffic related pollutants. Street level concentrations of NOx and CO are calculated using OSPM as the dispersion model and emission data estimated by the widely used COPERT methodology. Comparison with measurements shows significant underestimation of the pollution concentrations and especially the CO/NO x ratio. An alternative set of traffic emission factors, using a more simplified vehicle classification methodology, provides better agreement with the measured concentrations. Evaluation of these results provides some guidance on the necessary modifications of the \"real-world\" traffic emission factors. © 2004 Elsevier Ltd. All rights reserved.","author":[{"dropping-particle":"","family":"Berkowicz","given":"R.","non-dropping-particle":"","parse-names":false,"suffix":""},{"dropping-particle":"","family":"Winther","given":"M.","non-dropping-particle":"","parse-names":false,"suffix":""},{"dropping-particle":"","family":"Ketzel","given":"M.","non-dropping-particle":"","parse-names":false,"suffix":""}],"container-title":"Environmental Modelling and Software","id":"ITEM-1","issue":"4","issued":{"date-parts":[["2006"]]},"page":"454-460","title":"Traffic pollution modelling and emission data","type":"article-journal","volume":"21"},"uris":["http://www.mendeley.com/documents/?uuid=7261c282-3e6b-4eb1-a37b-497fcff94478"]}],"mendeley":{"formattedCitation":"[34]","plainTextFormattedCitation":"[34]","previouslyFormattedCitation":"[34]"},"properties":{"noteIndex":0},"schema":"https://github.com/citation-style-language/schema/raw/master/csl-citation.json"}</w:instrText>
      </w:r>
      <w:r w:rsidR="00180FA5">
        <w:fldChar w:fldCharType="separate"/>
      </w:r>
      <w:r w:rsidR="003C2DB5" w:rsidRPr="003C2DB5">
        <w:rPr>
          <w:noProof/>
        </w:rPr>
        <w:t>[34]</w:t>
      </w:r>
      <w:r w:rsidR="00180FA5">
        <w:fldChar w:fldCharType="end"/>
      </w:r>
      <w:r w:rsidR="00175CC6">
        <w:t xml:space="preserve">. </w:t>
      </w:r>
      <w:r w:rsidR="003707FF">
        <w:t xml:space="preserve">This can be attained through the use of a heterogeneous WDESN, comprised of different </w:t>
      </w:r>
      <w:r w:rsidR="00180FA5">
        <w:t xml:space="preserve">types of </w:t>
      </w:r>
      <w:r w:rsidR="003707FF">
        <w:t>monitoring units</w:t>
      </w:r>
      <w:r w:rsidR="00E96AF8">
        <w:t xml:space="preserve">, each </w:t>
      </w:r>
      <w:r w:rsidR="005569CE">
        <w:t>measuring different target pollutants</w:t>
      </w:r>
      <w:r w:rsidR="00184608">
        <w:t>. Another option is to</w:t>
      </w:r>
      <w:r w:rsidR="003707FF">
        <w:t xml:space="preserve"> use the cross-sensitivity propert</w:t>
      </w:r>
      <w:r w:rsidR="00496807">
        <w:t>y</w:t>
      </w:r>
      <w:r w:rsidR="003707FF">
        <w:t xml:space="preserve"> of the device</w:t>
      </w:r>
      <w:r w:rsidR="00184608">
        <w:t xml:space="preserve">, </w:t>
      </w:r>
      <w:r w:rsidR="003D54CC">
        <w:t>and to take</w:t>
      </w:r>
      <w:r w:rsidR="00A148D5">
        <w:t xml:space="preserve"> advantage of the interfer</w:t>
      </w:r>
      <w:r w:rsidR="004D10F8">
        <w:t>ence</w:t>
      </w:r>
      <w:r w:rsidR="00A148D5">
        <w:t xml:space="preserve"> effect </w:t>
      </w:r>
      <w:r w:rsidR="005D706C">
        <w:t xml:space="preserve">generated </w:t>
      </w:r>
      <w:r w:rsidR="000534A6">
        <w:t>by</w:t>
      </w:r>
      <w:r w:rsidR="00357DD2">
        <w:t xml:space="preserve"> other </w:t>
      </w:r>
      <w:r w:rsidR="00AD1D74">
        <w:t>gas</w:t>
      </w:r>
      <w:r w:rsidR="00357DD2">
        <w:t>es</w:t>
      </w:r>
      <w:r w:rsidR="00AD1D74">
        <w:t xml:space="preserve"> reacting with the sensor’s electrode</w:t>
      </w:r>
      <w:r w:rsidR="008A66BB">
        <w:t xml:space="preserve"> </w:t>
      </w:r>
      <w:r w:rsidR="008A66BB">
        <w:fldChar w:fldCharType="begin" w:fldLock="1"/>
      </w:r>
      <w:r w:rsidR="00EC0326">
        <w:instrText>ADDIN CSL_CITATION {"citationItems":[{"id":"ITEM-1","itemData":{"DOI":"10.1016/j.atmosenv.2012.11.060","ISBN":"1352-2310","ISSN":"13522310","PMID":"368329026","abstract":"Measurements at appropriate spatial and temporal scales are essential for understanding and monitoring spatially heterogeneous environments with complex and highly variable emission sources, such as in urban areas. However, the costs and complexity of conventional air quality measurement methods means that measurement networks are generally extremely sparse. In this paper we show that miniature, low-cost electrochemical gas sensors, traditionally used for sensing at parts-per-million (ppm) mixing ratios can, when suitably configured and operated, be used for parts-per-billion (ppb) level studies for gases relevant to urban air quality. Sensor nodes, in this case consisting of multiple individual electrochemical sensors, can be low-cost and highly portable, thus allowing the deployment of scalable high-density air quality sensor networks at fine spatial and temporal scales, and in both static and mobile configurations.In this paper we provide evidence for the performance of electrochemical sensors at the parts-per-billion level, and then outline results obtained from deployments of networks of sensor nodes in both an autonomous, high-density, static network in the wider Cambridge (UK) area, and as mobile networks for quantification of personal exposure. Examples are presented of measurements obtained with both highly portable devices held by pedestrians and cyclists, and static devices attached to street furniture. The widely varying mixing ratios reported by this study confirm that the urban environment cannot be fully characterised using sparse, static networks, and that measurement networks with higher resolution (both spatially and temporally) are required to quantify air quality at the scales which are present in the urban environment. We conclude that the instruments described here, and the low-cost/high-density measurement philosophy which underpins it, have the potential to provide a far more complete assessment of the high-granularity air quality structure generally observed in the urban environment, and could ultimately be used for quantification of human exposure as well as for monitoring and legislative purposes. © 2012 Elsevier Ltd.","author":[{"dropping-particle":"","family":"Mead","given":"M. I.","non-dropping-particle":"","parse-names":false,"suffix":""},{"dropping-particle":"","family":"Popoola","given":"O. A.M.","non-dropping-particle":"","parse-names":false,"suffix":""},{"dropping-particle":"","family":"Stewart","given":"G. B.","non-dropping-particle":"","parse-names":false,"suffix":""},{"dropping-particle":"","family":"Landshoff","given":"P.","non-dropping-particle":"","parse-names":false,"suffix":""},{"dropping-particle":"","family":"Calleja","given":"M.","non-dropping-particle":"","parse-names":false,"suffix":""},{"dropping-particle":"","family":"Hayes","given":"M.","non-dropping-particle":"","parse-names":false,"suffix":""},{"dropping-particle":"","family":"Baldovi","given":"J. J.","non-dropping-particle":"","parse-names":false,"suffix":""},{"dropping-particle":"","family":"McLeod","given":"M. W.","non-dropping-particle":"","parse-names":false,"suffix":""},{"dropping-particle":"","family":"Hodgson","given":"T. F.","non-dropping-particle":"","parse-names":false,"suffix":""},{"dropping-particle":"","family":"Dicks","given":"J.","non-dropping-particle":"","parse-names":false,"suffix":""},{"dropping-particle":"","family":"Lewis","given":"A.","non-dropping-particle":"","parse-names":false,"suffix":""},{"dropping-particle":"","family":"Cohen","given":"J.","non-dropping-particle":"","parse-names":false,"suffix":""},{"dropping-particle":"","family":"Baron","given":"R.","non-dropping-particle":"","parse-names":false,"suffix":""},{"dropping-particle":"","family":"Saffell","given":"J. R.","non-dropping-particle":"","parse-names":false,"suffix":""},{"dropping-particle":"","family":"Jones","given":"R. L.","non-dropping-particle":"","parse-names":false,"suffix":""}],"container-title":"Atmospheric Environment","id":"ITEM-1","issued":{"date-parts":[["2013"]]},"page":"186-203","publisher":"Elsevier Ltd","title":"The use of electrochemical sensors for monitoring urban air quality in low-cost, high-density networks","type":"article-journal","volume":"70"},"uris":["http://www.mendeley.com/documents/?uuid=3fdef4d7-2058-4467-8450-3b451278e8b4"]},{"id":"ITEM-2","itemData":{"DOI":"10.1039/b510084d","ISSN":"14640325","abstract":"Ideally, the response of electrochemical detectors is proportional to the concentration of targeted airborne chemicals and is not be affected by concomitantly present substances. Manufacturers provide a limited list of cross-sensitivities but end-users have anecdotally reported unexpected interferences by other substances. Electrochemical detectors designed to measure airborne levels of CO, H(2)S, NO, NO(2), or SO(2), were challenged with potentially interfering substances in the absence of target analytes. Cross-sensitivities undocumented by the manufacturers were observed and were found to vary between different models of instruments for the same challenge chemical.","author":[{"dropping-particle":"","family":"Austin","given":"Claire C.","non-dropping-particle":"","parse-names":false,"suffix":""},{"dropping-particle":"","family":"Roberge","given":"Brigitte","non-dropping-particle":"","parse-names":false,"suffix":""},{"dropping-particle":"","family":"Goyer","given":"Nicole","non-dropping-particle":"","parse-names":false,"suffix":""}],"container-title":"Journal of Environmental Monitoring","id":"ITEM-2","issue":"1","issued":{"date-parts":[["2006"]]},"page":"161-166","title":"Cross-sensitivities of electrochemical detectors used to monitor worker exposures to airborne contaminants: False positive responses in the absence of target analytes","type":"article-journal","volume":"8"},"uris":["http://www.mendeley.com/documents/?uuid=b22c3927-b79d-4a23-bccc-40084aa5d2ae"]}],"mendeley":{"formattedCitation":"[13], [35]","plainTextFormattedCitation":"[13], [35]","previouslyFormattedCitation":"[13], [35]"},"properties":{"noteIndex":0},"schema":"https://github.com/citation-style-language/schema/raw/master/csl-citation.json"}</w:instrText>
      </w:r>
      <w:r w:rsidR="008A66BB">
        <w:fldChar w:fldCharType="separate"/>
      </w:r>
      <w:r w:rsidR="008A66BB" w:rsidRPr="008A66BB">
        <w:rPr>
          <w:noProof/>
        </w:rPr>
        <w:t>[13], [35]</w:t>
      </w:r>
      <w:r w:rsidR="008A66BB">
        <w:fldChar w:fldCharType="end"/>
      </w:r>
      <w:r w:rsidR="00357DD2">
        <w:t xml:space="preserve">. </w:t>
      </w:r>
    </w:p>
    <w:p w14:paraId="4E377DB4" w14:textId="26F3F142" w:rsidR="009D4C23" w:rsidRPr="00A57767" w:rsidRDefault="005D706C" w:rsidP="00E87BA7">
      <w:pPr>
        <w:ind w:firstLine="720"/>
        <w:rPr>
          <w:color w:val="FF0000"/>
        </w:rPr>
      </w:pPr>
      <w:r>
        <w:t xml:space="preserve">Not many studies have dealt with this aspect with relations to air </w:t>
      </w:r>
      <w:r w:rsidRPr="00F15C10">
        <w:rPr>
          <w:color w:val="000000" w:themeColor="text1"/>
        </w:rPr>
        <w:t xml:space="preserve">pollution. </w:t>
      </w:r>
      <w:bookmarkStart w:id="85" w:name="OLE_LINK32"/>
      <w:bookmarkStart w:id="86" w:name="OLE_LINK33"/>
      <w:bookmarkStart w:id="87" w:name="OLE_LINK3"/>
      <w:r w:rsidR="00E3442D" w:rsidRPr="00F15C10">
        <w:rPr>
          <w:color w:val="000000" w:themeColor="text1"/>
        </w:rPr>
        <w:t xml:space="preserve">Chakrabarty </w:t>
      </w:r>
      <w:bookmarkEnd w:id="85"/>
      <w:bookmarkEnd w:id="86"/>
      <w:bookmarkEnd w:id="87"/>
      <w:r w:rsidR="00124D25">
        <w:rPr>
          <w:color w:val="000000" w:themeColor="text1"/>
        </w:rPr>
        <w:t>et al.</w:t>
      </w:r>
      <w:r w:rsidR="00C534C4" w:rsidRPr="00F15C10">
        <w:rPr>
          <w:color w:val="000000" w:themeColor="text1"/>
        </w:rPr>
        <w:t xml:space="preserve"> </w:t>
      </w:r>
      <w:r w:rsidR="00EC0326">
        <w:rPr>
          <w:color w:val="000000" w:themeColor="text1"/>
        </w:rPr>
        <w:fldChar w:fldCharType="begin" w:fldLock="1"/>
      </w:r>
      <w:r w:rsidR="00EC0326">
        <w:rPr>
          <w:color w:val="000000" w:themeColor="text1"/>
        </w:rPr>
        <w:instrText>ADDIN CSL_CITATION {"citationItems":[{"id":"ITEM-1","itemData":{"DOI":"10.1109/TC.2002.1146711","ISSN":"00189340","abstract":"We present novel grid coverage strategies for effective surveillance and target location in distributed sensor networks. We represent the sensor field as a grid (two or three-dimensional) of points (coordinates) and use the term target location to refer to the problem of locating a target at a grid point at any instant in time. We first present an integer linear programming (ILP) solution for minimizing the cost of sensors for complete coverage of the sensor field. We solve the ILP model using a representative public-domain solver and present a divide-and-conquer approach for solving large problem instances. We then use the framework of identifying codes to determine sensor placement for unique target location. We provide coding-theoretic bounds on the number of sensors and present methods for determining their placement in the sensor field. We also show that grid-based sensor placement for single targets provides asymptotically complete (unambiguous) location of multiple targets in the grid.","author":[{"dropping-particle":"","family":"Chakrabarty","given":"Krishnendu","non-dropping-particle":"","parse-names":false,"suffix":""},{"dropping-particle":"","family":"Iyengar","given":"S. Sitharama","non-dropping-particle":"","parse-names":false,"suffix":""},{"dropping-particle":"","family":"Qi","given":"Hairong","non-dropping-particle":"","parse-names":false,"suffix":""},{"dropping-particle":"","family":"Cho","given":"Eungchun","non-dropping-particle":"","parse-names":false,"suffix":""}],"container-title":"IEEE Transactions on Computers","id":"ITEM-1","issue":"12","issued":{"date-parts":[["2002"]]},"page":"1448-1453","title":"Grid coverage for surveillance and target location in distributed sensor networks","type":"article-journal","volume":"51"},"uris":["http://www.mendeley.com/documents/?uuid=e3bdd823-32cf-4ab9-8795-2904d02a163c"]}],"mendeley":{"formattedCitation":"[36]","plainTextFormattedCitation":"[36]","previouslyFormattedCitation":"[36]"},"properties":{"noteIndex":0},"schema":"https://github.com/citation-style-language/schema/raw/master/csl-citation.json"}</w:instrText>
      </w:r>
      <w:r w:rsidR="00EC0326">
        <w:rPr>
          <w:color w:val="000000" w:themeColor="text1"/>
        </w:rPr>
        <w:fldChar w:fldCharType="separate"/>
      </w:r>
      <w:r w:rsidR="00EC0326" w:rsidRPr="00EC0326">
        <w:rPr>
          <w:noProof/>
          <w:color w:val="000000" w:themeColor="text1"/>
        </w:rPr>
        <w:t>[36]</w:t>
      </w:r>
      <w:r w:rsidR="00EC0326">
        <w:rPr>
          <w:color w:val="000000" w:themeColor="text1"/>
        </w:rPr>
        <w:fldChar w:fldCharType="end"/>
      </w:r>
      <w:r w:rsidR="00EC0326">
        <w:rPr>
          <w:color w:val="000000" w:themeColor="text1"/>
        </w:rPr>
        <w:t xml:space="preserve"> </w:t>
      </w:r>
      <w:r w:rsidR="00C534C4" w:rsidRPr="00F15C10">
        <w:rPr>
          <w:color w:val="000000" w:themeColor="text1"/>
        </w:rPr>
        <w:t xml:space="preserve">presented a </w:t>
      </w:r>
      <w:r w:rsidR="00F22F3E" w:rsidRPr="00F15C10">
        <w:rPr>
          <w:color w:val="000000" w:themeColor="text1"/>
        </w:rPr>
        <w:t>grid coverage strategy for target detection</w:t>
      </w:r>
      <w:r w:rsidR="00C534C4" w:rsidRPr="00F15C10">
        <w:rPr>
          <w:color w:val="000000" w:themeColor="text1"/>
        </w:rPr>
        <w:t xml:space="preserve"> </w:t>
      </w:r>
      <w:r w:rsidR="00F22F3E" w:rsidRPr="00F15C10">
        <w:rPr>
          <w:color w:val="000000" w:themeColor="text1"/>
        </w:rPr>
        <w:t xml:space="preserve">purposes using different types of sensors. </w:t>
      </w:r>
      <w:r w:rsidR="004C6042" w:rsidRPr="00F15C10">
        <w:rPr>
          <w:rFonts w:ascii="Calibri" w:hAnsi="Calibri" w:cs="Calibri"/>
          <w:color w:val="000000" w:themeColor="text1"/>
        </w:rPr>
        <w:t>﻿</w:t>
      </w:r>
      <w:bookmarkStart w:id="88" w:name="OLE_LINK4"/>
      <w:bookmarkStart w:id="89" w:name="OLE_LINK5"/>
      <w:proofErr w:type="spellStart"/>
      <w:r w:rsidR="004C6042" w:rsidRPr="00F15C10">
        <w:rPr>
          <w:color w:val="000000" w:themeColor="text1"/>
        </w:rPr>
        <w:t>Altinel</w:t>
      </w:r>
      <w:proofErr w:type="spellEnd"/>
      <w:r w:rsidR="004C6042" w:rsidRPr="00F15C10">
        <w:rPr>
          <w:color w:val="000000" w:themeColor="text1"/>
        </w:rPr>
        <w:t xml:space="preserve"> </w:t>
      </w:r>
      <w:bookmarkEnd w:id="88"/>
      <w:bookmarkEnd w:id="89"/>
      <w:r w:rsidR="00124D25">
        <w:rPr>
          <w:color w:val="000000" w:themeColor="text1"/>
        </w:rPr>
        <w:t>et al.</w:t>
      </w:r>
      <w:r w:rsidR="004C6042" w:rsidRPr="00F15C10">
        <w:rPr>
          <w:color w:val="000000" w:themeColor="text1"/>
        </w:rPr>
        <w:t xml:space="preserve"> </w:t>
      </w:r>
      <w:r w:rsidR="00EC0326">
        <w:rPr>
          <w:color w:val="000000" w:themeColor="text1"/>
        </w:rPr>
        <w:fldChar w:fldCharType="begin" w:fldLock="1"/>
      </w:r>
      <w:r w:rsidR="0014054E">
        <w:rPr>
          <w:color w:val="000000" w:themeColor="text1"/>
        </w:rPr>
        <w:instrText>ADDIN CSL_CITATION {"citationItems":[{"id":"ITEM-1","itemData":{"DOI":"10.1016/j.comnet.2008.05.002","ISSN":"13891286","abstract":"Coverage is a fundamental task in sensor networks. We consider the minimum cost point coverage problem and formulate a binary integer linear programming model for effective sensor placement on a grid-structured sensor field when there are multiple types of sensors with varying sensing quality and price. The formulation is general and can be adapted to handle situations where sensing is perfect, imperfect or uncertain, and the coverage requirements are differentiated. Unfortunately, the new model suffers from the intractability of the binary integer programming formulations. We therefore suggest approximation algorithms and heuristics. Computational results indicate that the heuristic based on Lagrangean relaxation outperforms the others in terms of solution quality. © 2008 Elsevier B.V. All rights reserved.","author":[{"dropping-particle":"","family":"Altinel","given":"I. Kuban","non-dropping-particle":"","parse-names":false,"suffix":""},{"dropping-particle":"","family":"Aras","given":"Necati","non-dropping-particle":"","parse-names":false,"suffix":""},{"dropping-particle":"","family":"Güney","given":"Evren","non-dropping-particle":"","parse-names":false,"suffix":""},{"dropping-particle":"","family":"Ersoy","given":"Cem","non-dropping-particle":"","parse-names":false,"suffix":""}],"container-title":"Computer Networks","id":"ITEM-1","issue":"12","issued":{"date-parts":[["2008"]]},"page":"2419-2431","title":"Binary integer programming formulation and heuristics for differentiated coverage in heterogeneous sensor networks","type":"article-journal","volume":"52"},"uris":["http://www.mendeley.com/documents/?uuid=1d441df0-c165-4d0b-9392-200e88be6a35"]}],"mendeley":{"formattedCitation":"[37]","plainTextFormattedCitation":"[37]","previouslyFormattedCitation":"[37]"},"properties":{"noteIndex":0},"schema":"https://github.com/citation-style-language/schema/raw/master/csl-citation.json"}</w:instrText>
      </w:r>
      <w:r w:rsidR="00EC0326">
        <w:rPr>
          <w:color w:val="000000" w:themeColor="text1"/>
        </w:rPr>
        <w:fldChar w:fldCharType="separate"/>
      </w:r>
      <w:r w:rsidR="00EC0326" w:rsidRPr="00EC0326">
        <w:rPr>
          <w:noProof/>
          <w:color w:val="000000" w:themeColor="text1"/>
        </w:rPr>
        <w:t>[37]</w:t>
      </w:r>
      <w:r w:rsidR="00EC0326">
        <w:rPr>
          <w:color w:val="000000" w:themeColor="text1"/>
        </w:rPr>
        <w:fldChar w:fldCharType="end"/>
      </w:r>
      <w:r w:rsidR="00EC0326">
        <w:rPr>
          <w:color w:val="000000" w:themeColor="text1"/>
        </w:rPr>
        <w:t xml:space="preserve"> </w:t>
      </w:r>
      <w:r w:rsidR="004C6042" w:rsidRPr="00F15C10">
        <w:rPr>
          <w:color w:val="000000" w:themeColor="text1"/>
        </w:rPr>
        <w:t xml:space="preserve">considered the uncertainty associated with sensor readings </w:t>
      </w:r>
      <w:r w:rsidR="00BF286F" w:rsidRPr="00F15C10">
        <w:rPr>
          <w:color w:val="000000" w:themeColor="text1"/>
        </w:rPr>
        <w:t xml:space="preserve">and assumed </w:t>
      </w:r>
      <w:r w:rsidR="004C6042" w:rsidRPr="00F15C10">
        <w:rPr>
          <w:color w:val="000000" w:themeColor="text1"/>
        </w:rPr>
        <w:t xml:space="preserve">that a </w:t>
      </w:r>
      <w:r w:rsidR="00BF286F" w:rsidRPr="00F15C10">
        <w:rPr>
          <w:color w:val="000000" w:themeColor="text1"/>
        </w:rPr>
        <w:t>sensor</w:t>
      </w:r>
      <w:r w:rsidR="004C6042" w:rsidRPr="00F15C10">
        <w:rPr>
          <w:color w:val="000000" w:themeColor="text1"/>
        </w:rPr>
        <w:t xml:space="preserve"> is able to cover a given point with a predefined probability.</w:t>
      </w:r>
      <w:r w:rsidR="003D54CC" w:rsidRPr="00F15C10">
        <w:rPr>
          <w:color w:val="000000" w:themeColor="text1"/>
        </w:rPr>
        <w:t xml:space="preserve"> </w:t>
      </w:r>
      <w:r w:rsidR="00E31824" w:rsidRPr="00F15C10">
        <w:rPr>
          <w:color w:val="000000" w:themeColor="text1"/>
        </w:rPr>
        <w:t>In these</w:t>
      </w:r>
      <w:r w:rsidR="00F22F3E" w:rsidRPr="00F15C10">
        <w:rPr>
          <w:color w:val="000000" w:themeColor="text1"/>
        </w:rPr>
        <w:t xml:space="preserve"> </w:t>
      </w:r>
      <w:r w:rsidR="00C504D0" w:rsidRPr="00F15C10">
        <w:rPr>
          <w:color w:val="000000" w:themeColor="text1"/>
        </w:rPr>
        <w:t>studies,</w:t>
      </w:r>
      <w:r w:rsidR="00F22F3E" w:rsidRPr="00F15C10">
        <w:rPr>
          <w:color w:val="000000" w:themeColor="text1"/>
        </w:rPr>
        <w:t xml:space="preserve"> however</w:t>
      </w:r>
      <w:r w:rsidR="00CF2BD9" w:rsidRPr="00F15C10">
        <w:rPr>
          <w:color w:val="000000" w:themeColor="text1"/>
        </w:rPr>
        <w:t>,</w:t>
      </w:r>
      <w:r w:rsidR="00F22F3E" w:rsidRPr="00F15C10">
        <w:rPr>
          <w:color w:val="000000" w:themeColor="text1"/>
        </w:rPr>
        <w:t xml:space="preserve"> sensors differ from each other mainly in their monitoring range</w:t>
      </w:r>
      <w:r w:rsidR="00CF2BD9" w:rsidRPr="00F15C10">
        <w:rPr>
          <w:color w:val="000000" w:themeColor="text1"/>
        </w:rPr>
        <w:t xml:space="preserve">, a property not relevant </w:t>
      </w:r>
      <w:r w:rsidR="00DB55B8" w:rsidRPr="00F15C10">
        <w:rPr>
          <w:color w:val="000000" w:themeColor="text1"/>
        </w:rPr>
        <w:t>to</w:t>
      </w:r>
      <w:r w:rsidR="00CF2BD9" w:rsidRPr="00F15C10">
        <w:rPr>
          <w:color w:val="000000" w:themeColor="text1"/>
        </w:rPr>
        <w:t xml:space="preserve"> </w:t>
      </w:r>
      <w:r w:rsidR="00E31824" w:rsidRPr="00F15C10">
        <w:rPr>
          <w:color w:val="000000" w:themeColor="text1"/>
        </w:rPr>
        <w:t xml:space="preserve">the in-situ character of </w:t>
      </w:r>
      <w:r w:rsidR="00CF2BD9" w:rsidRPr="00F15C10">
        <w:rPr>
          <w:color w:val="000000" w:themeColor="text1"/>
        </w:rPr>
        <w:t>air pollution monitoring</w:t>
      </w:r>
      <w:r w:rsidR="00F22F3E" w:rsidRPr="00F15C10">
        <w:rPr>
          <w:color w:val="000000" w:themeColor="text1"/>
        </w:rPr>
        <w:t xml:space="preserve">. </w:t>
      </w:r>
      <w:r w:rsidR="009F31A3" w:rsidRPr="00C714EA">
        <w:rPr>
          <w:rFonts w:cs="David" w:hint="cs"/>
          <w:color w:val="000000" w:themeColor="text1"/>
        </w:rPr>
        <w:t xml:space="preserve">Lerner </w:t>
      </w:r>
      <w:r w:rsidR="00124D25">
        <w:rPr>
          <w:rFonts w:cs="David" w:hint="cs"/>
          <w:color w:val="000000" w:themeColor="text1"/>
        </w:rPr>
        <w:t>et al.</w:t>
      </w:r>
      <w:r w:rsidR="009F31A3" w:rsidRPr="00C714EA">
        <w:rPr>
          <w:rFonts w:cs="David" w:hint="cs"/>
          <w:color w:val="000000" w:themeColor="text1"/>
        </w:rPr>
        <w:t xml:space="preserve"> </w:t>
      </w:r>
      <w:r w:rsidR="009F31A3" w:rsidRPr="00C714EA">
        <w:rPr>
          <w:rFonts w:cs="David" w:hint="cs"/>
          <w:color w:val="000000" w:themeColor="text1"/>
        </w:rPr>
        <w:fldChar w:fldCharType="begin" w:fldLock="1"/>
      </w:r>
      <w:r w:rsidR="00C66993">
        <w:rPr>
          <w:rFonts w:cs="David"/>
          <w:color w:val="000000" w:themeColor="text1"/>
        </w:rPr>
        <w:instrText>ADDIN CSL_CITATION {"citationItems":[{"id":"ITEM-1","itemData":{"DOI":"10.3808/jei.xxxxxxxxx","author":[{"dropping-particle":"","family":"Lerner","given":"U.","non-dropping-particle":"","parse-names":false,"suffix":""},{"dropping-particle":"","family":"Hirshfeld","given":"O.","non-dropping-particle":"","parse-names":false,"suffix":""},{"dropping-particle":"","family":"Fishbain","given":"B.","non-dropping-particle":"","parse-names":false,"suffix":""}],"container-title":"Jorunal of Environmental Informatics","id":"ITEM-1","issue":"X","issued":{"date-parts":[["2018"]]},"page":"1-9","title":"Optimal Deployment of a Heterogeneous Environmental Sensor Network","type":"article-journal"},"uris":["http://www.mendeley.com/documents/?uuid=128cd4bd-db40-45de-b720-0c8c35eb43ed"]}],"mendeley":{"formattedCitation":"[29]","plainTextFormattedCitation":"[29]","previouslyFormattedCitation":"[29]"},"properties":{"noteIndex":0},"schema":"https://github.com/citation-style-language/schema/raw/master/csl-citation.json"}</w:instrText>
      </w:r>
      <w:r w:rsidR="009F31A3" w:rsidRPr="00C714EA">
        <w:rPr>
          <w:rFonts w:cs="David" w:hint="cs"/>
          <w:color w:val="000000" w:themeColor="text1"/>
        </w:rPr>
        <w:fldChar w:fldCharType="separate"/>
      </w:r>
      <w:r w:rsidR="00C66993" w:rsidRPr="00C66993">
        <w:rPr>
          <w:rFonts w:cs="David"/>
          <w:noProof/>
          <w:color w:val="000000" w:themeColor="text1"/>
        </w:rPr>
        <w:t>[29]</w:t>
      </w:r>
      <w:r w:rsidR="009F31A3" w:rsidRPr="00C714EA">
        <w:rPr>
          <w:rFonts w:cs="David" w:hint="cs"/>
          <w:color w:val="000000" w:themeColor="text1"/>
        </w:rPr>
        <w:fldChar w:fldCharType="end"/>
      </w:r>
      <w:r w:rsidR="009F31A3" w:rsidRPr="00C714EA">
        <w:rPr>
          <w:rFonts w:cs="David" w:hint="cs"/>
          <w:color w:val="000000" w:themeColor="text1"/>
        </w:rPr>
        <w:t xml:space="preserve"> developed a method to optimally deploy a network of low-cost sensors of two types</w:t>
      </w:r>
      <w:r w:rsidR="009F31A3" w:rsidRPr="00C714EA">
        <w:rPr>
          <w:rFonts w:cs="David"/>
          <w:color w:val="000000" w:themeColor="text1"/>
        </w:rPr>
        <w:t>,</w:t>
      </w:r>
      <w:r w:rsidR="009F31A3" w:rsidRPr="00C714EA">
        <w:rPr>
          <w:rFonts w:cs="David" w:hint="cs"/>
          <w:color w:val="000000" w:themeColor="text1"/>
        </w:rPr>
        <w:t xml:space="preserve"> </w:t>
      </w:r>
      <w:r w:rsidR="001C1394">
        <w:rPr>
          <w:rFonts w:cs="David"/>
          <w:color w:val="000000" w:themeColor="text1"/>
        </w:rPr>
        <w:t>measuring O</w:t>
      </w:r>
      <w:r w:rsidR="001C1394" w:rsidRPr="001C1394">
        <w:rPr>
          <w:rFonts w:cs="David"/>
          <w:color w:val="000000" w:themeColor="text1"/>
          <w:vertAlign w:val="subscript"/>
        </w:rPr>
        <w:t>3</w:t>
      </w:r>
      <w:r w:rsidR="009F31A3" w:rsidRPr="00C714EA">
        <w:rPr>
          <w:rFonts w:cs="David" w:hint="cs"/>
          <w:color w:val="000000" w:themeColor="text1"/>
        </w:rPr>
        <w:t>, NO and NO</w:t>
      </w:r>
      <w:r w:rsidR="009F31A3" w:rsidRPr="00C714EA">
        <w:rPr>
          <w:rFonts w:cs="David" w:hint="cs"/>
          <w:color w:val="000000" w:themeColor="text1"/>
          <w:vertAlign w:val="subscript"/>
        </w:rPr>
        <w:t>2</w:t>
      </w:r>
      <w:r w:rsidR="009F31A3" w:rsidRPr="00C714EA">
        <w:rPr>
          <w:rFonts w:cs="David" w:hint="cs"/>
          <w:color w:val="000000" w:themeColor="text1"/>
        </w:rPr>
        <w:t xml:space="preserve"> emissions. The</w:t>
      </w:r>
      <w:r w:rsidR="006B40C8">
        <w:rPr>
          <w:rFonts w:cs="David"/>
          <w:color w:val="000000" w:themeColor="text1"/>
        </w:rPr>
        <w:t>ir</w:t>
      </w:r>
      <w:r w:rsidR="009F31A3" w:rsidRPr="00C714EA">
        <w:rPr>
          <w:rFonts w:cs="David" w:hint="cs"/>
          <w:color w:val="000000" w:themeColor="text1"/>
        </w:rPr>
        <w:t xml:space="preserve"> optimization process</w:t>
      </w:r>
      <w:r w:rsidR="009D4C23">
        <w:rPr>
          <w:rFonts w:cs="David"/>
          <w:color w:val="000000" w:themeColor="text1"/>
        </w:rPr>
        <w:t xml:space="preserve">, </w:t>
      </w:r>
      <w:r w:rsidR="009F31A3" w:rsidRPr="00C714EA">
        <w:rPr>
          <w:rFonts w:cs="David" w:hint="cs"/>
          <w:color w:val="000000" w:themeColor="text1"/>
        </w:rPr>
        <w:t>constrained by available locations and a given budget, maximize</w:t>
      </w:r>
      <w:r w:rsidR="00C504D0">
        <w:rPr>
          <w:rFonts w:cs="David"/>
          <w:color w:val="000000" w:themeColor="text1"/>
        </w:rPr>
        <w:t>d</w:t>
      </w:r>
      <w:r w:rsidR="009F31A3" w:rsidRPr="00C714EA">
        <w:rPr>
          <w:rFonts w:cs="David" w:hint="cs"/>
          <w:color w:val="000000" w:themeColor="text1"/>
        </w:rPr>
        <w:t xml:space="preserve"> the overall utility of the sensor network. The </w:t>
      </w:r>
      <w:r w:rsidR="003F2C7C" w:rsidRPr="00C714EA">
        <w:rPr>
          <w:rFonts w:cs="David" w:hint="cs"/>
          <w:color w:val="000000" w:themeColor="text1"/>
        </w:rPr>
        <w:t xml:space="preserve">utility </w:t>
      </w:r>
      <w:r w:rsidR="00C504D0">
        <w:rPr>
          <w:rFonts w:cs="David"/>
          <w:color w:val="000000" w:themeColor="text1"/>
        </w:rPr>
        <w:t>wa</w:t>
      </w:r>
      <w:r w:rsidR="009F31A3" w:rsidRPr="00C714EA">
        <w:rPr>
          <w:rFonts w:cs="David" w:hint="cs"/>
          <w:color w:val="000000" w:themeColor="text1"/>
        </w:rPr>
        <w:t>s comprised</w:t>
      </w:r>
      <w:r w:rsidR="009B7F80">
        <w:rPr>
          <w:rFonts w:cs="David"/>
          <w:color w:val="000000" w:themeColor="text1"/>
        </w:rPr>
        <w:t>,</w:t>
      </w:r>
      <w:r w:rsidR="001B0DE5">
        <w:rPr>
          <w:rFonts w:cs="David"/>
          <w:color w:val="000000" w:themeColor="text1"/>
        </w:rPr>
        <w:t xml:space="preserve"> </w:t>
      </w:r>
      <w:r w:rsidR="009B7F80">
        <w:rPr>
          <w:rFonts w:cs="David"/>
          <w:color w:val="000000" w:themeColor="text1"/>
        </w:rPr>
        <w:t xml:space="preserve">in part, </w:t>
      </w:r>
      <w:r w:rsidR="009F31A3" w:rsidRPr="00C714EA">
        <w:rPr>
          <w:rFonts w:cs="David" w:hint="cs"/>
          <w:color w:val="000000" w:themeColor="text1"/>
        </w:rPr>
        <w:t>of</w:t>
      </w:r>
      <w:r w:rsidR="00ED1F44">
        <w:rPr>
          <w:rFonts w:cs="David"/>
          <w:color w:val="000000" w:themeColor="text1"/>
        </w:rPr>
        <w:t xml:space="preserve"> </w:t>
      </w:r>
      <w:r w:rsidR="009F31A3" w:rsidRPr="00C714EA">
        <w:rPr>
          <w:rFonts w:cs="David" w:hint="cs"/>
          <w:color w:val="000000" w:themeColor="text1"/>
        </w:rPr>
        <w:t>the suitability of the type of sensor to the location of deployment</w:t>
      </w:r>
      <w:r w:rsidR="001C1394">
        <w:rPr>
          <w:rFonts w:cs="David"/>
          <w:color w:val="000000" w:themeColor="text1"/>
        </w:rPr>
        <w:t>, so for example, a sensor that measure</w:t>
      </w:r>
      <w:r w:rsidR="00C504D0">
        <w:rPr>
          <w:rFonts w:cs="David"/>
          <w:color w:val="000000" w:themeColor="text1"/>
        </w:rPr>
        <w:t>d</w:t>
      </w:r>
      <w:r w:rsidR="001C1394">
        <w:rPr>
          <w:rFonts w:cs="David"/>
          <w:color w:val="000000" w:themeColor="text1"/>
        </w:rPr>
        <w:t xml:space="preserve"> O</w:t>
      </w:r>
      <w:r w:rsidR="001C1394" w:rsidRPr="001C1394">
        <w:rPr>
          <w:rFonts w:cs="David"/>
          <w:color w:val="000000" w:themeColor="text1"/>
          <w:vertAlign w:val="subscript"/>
        </w:rPr>
        <w:t>3</w:t>
      </w:r>
      <w:r w:rsidR="001C1394">
        <w:rPr>
          <w:rFonts w:cs="David"/>
          <w:color w:val="000000" w:themeColor="text1"/>
          <w:vertAlign w:val="subscript"/>
        </w:rPr>
        <w:t xml:space="preserve"> </w:t>
      </w:r>
      <w:r w:rsidR="001C1394">
        <w:rPr>
          <w:rFonts w:cs="David"/>
          <w:color w:val="000000" w:themeColor="text1"/>
        </w:rPr>
        <w:t>with high accuracy and NO</w:t>
      </w:r>
      <w:r w:rsidR="001C1394" w:rsidRPr="001C1394">
        <w:rPr>
          <w:rFonts w:cs="David"/>
          <w:color w:val="000000" w:themeColor="text1"/>
          <w:vertAlign w:val="subscript"/>
        </w:rPr>
        <w:t>2</w:t>
      </w:r>
      <w:r w:rsidR="001C1394">
        <w:rPr>
          <w:rFonts w:cs="David"/>
          <w:color w:val="000000" w:themeColor="text1"/>
        </w:rPr>
        <w:t xml:space="preserve"> with low accuracy, </w:t>
      </w:r>
      <w:r w:rsidR="00C504D0">
        <w:rPr>
          <w:rFonts w:cs="David"/>
          <w:color w:val="000000" w:themeColor="text1"/>
        </w:rPr>
        <w:t>wa</w:t>
      </w:r>
      <w:r w:rsidR="001C1394">
        <w:rPr>
          <w:rFonts w:cs="David"/>
          <w:color w:val="000000" w:themeColor="text1"/>
        </w:rPr>
        <w:t xml:space="preserve">s </w:t>
      </w:r>
      <w:r w:rsidR="001C1394" w:rsidRPr="001C1394">
        <w:rPr>
          <w:rFonts w:ascii="Calibri" w:hAnsi="Calibri" w:cs="Calibri"/>
          <w:color w:val="000000" w:themeColor="text1"/>
        </w:rPr>
        <w:t>﻿</w:t>
      </w:r>
      <w:r w:rsidR="001C1394" w:rsidRPr="001C1394">
        <w:rPr>
          <w:rFonts w:cs="David"/>
          <w:color w:val="000000" w:themeColor="text1"/>
        </w:rPr>
        <w:t>less suited to monitor traffic-</w:t>
      </w:r>
      <w:r w:rsidR="001C1394" w:rsidRPr="001C1394">
        <w:rPr>
          <w:rFonts w:cs="David"/>
          <w:color w:val="000000" w:themeColor="text1"/>
        </w:rPr>
        <w:lastRenderedPageBreak/>
        <w:t>related pollution</w:t>
      </w:r>
      <w:r w:rsidR="001C1394">
        <w:rPr>
          <w:rFonts w:cs="David"/>
          <w:color w:val="000000" w:themeColor="text1"/>
        </w:rPr>
        <w:t xml:space="preserve">. </w:t>
      </w:r>
      <w:r w:rsidR="009F31A3" w:rsidRPr="00C714EA">
        <w:rPr>
          <w:rFonts w:cs="David" w:hint="cs"/>
          <w:color w:val="000000" w:themeColor="text1"/>
        </w:rPr>
        <w:t xml:space="preserve">Lerner </w:t>
      </w:r>
      <w:r w:rsidR="00124D25">
        <w:rPr>
          <w:rFonts w:cs="David" w:hint="cs"/>
          <w:color w:val="000000" w:themeColor="text1"/>
        </w:rPr>
        <w:t>et al.</w:t>
      </w:r>
      <w:r w:rsidR="009F31A3" w:rsidRPr="00C714EA">
        <w:rPr>
          <w:rFonts w:cs="David" w:hint="cs"/>
          <w:color w:val="000000" w:themeColor="text1"/>
        </w:rPr>
        <w:t xml:space="preserve"> </w:t>
      </w:r>
      <w:r w:rsidR="00A57767">
        <w:rPr>
          <w:rFonts w:cs="David"/>
          <w:color w:val="000000" w:themeColor="text1"/>
        </w:rPr>
        <w:t>mainly</w:t>
      </w:r>
      <w:r w:rsidR="0044085E">
        <w:rPr>
          <w:rFonts w:cs="David"/>
          <w:color w:val="000000" w:themeColor="text1"/>
        </w:rPr>
        <w:t xml:space="preserve"> </w:t>
      </w:r>
      <w:r w:rsidR="009F31A3" w:rsidRPr="00C714EA">
        <w:rPr>
          <w:rFonts w:cs="David"/>
          <w:color w:val="000000" w:themeColor="text1"/>
        </w:rPr>
        <w:t>focused on the</w:t>
      </w:r>
      <w:r w:rsidR="009F31A3" w:rsidRPr="00C714EA">
        <w:rPr>
          <w:rFonts w:cs="David" w:hint="cs"/>
          <w:color w:val="000000" w:themeColor="text1"/>
        </w:rPr>
        <w:t xml:space="preserve"> land use of the region of interest</w:t>
      </w:r>
      <w:r w:rsidR="009F31A3" w:rsidRPr="00C714EA">
        <w:rPr>
          <w:rFonts w:cs="David"/>
          <w:color w:val="000000" w:themeColor="text1"/>
        </w:rPr>
        <w:t xml:space="preserve"> and </w:t>
      </w:r>
      <w:r w:rsidR="009F31A3">
        <w:rPr>
          <w:rFonts w:cs="David"/>
          <w:color w:val="000000" w:themeColor="text1"/>
        </w:rPr>
        <w:t xml:space="preserve">ignored any knowledge on </w:t>
      </w:r>
      <w:r w:rsidR="00264200">
        <w:rPr>
          <w:rFonts w:cs="David"/>
          <w:color w:val="000000" w:themeColor="text1"/>
        </w:rPr>
        <w:t xml:space="preserve">the </w:t>
      </w:r>
      <w:r w:rsidR="009F31A3">
        <w:rPr>
          <w:rFonts w:cs="David"/>
          <w:color w:val="000000" w:themeColor="text1"/>
        </w:rPr>
        <w:t xml:space="preserve">pollutant </w:t>
      </w:r>
      <w:r w:rsidR="00264200">
        <w:rPr>
          <w:rFonts w:cs="David"/>
          <w:color w:val="000000" w:themeColor="text1"/>
        </w:rPr>
        <w:t>field</w:t>
      </w:r>
      <w:r w:rsidR="009F31A3">
        <w:rPr>
          <w:rFonts w:cs="David"/>
          <w:color w:val="000000" w:themeColor="text1"/>
        </w:rPr>
        <w:t xml:space="preserve"> or </w:t>
      </w:r>
      <w:r w:rsidR="004573A9">
        <w:rPr>
          <w:rFonts w:cs="David"/>
          <w:color w:val="000000" w:themeColor="text1"/>
        </w:rPr>
        <w:t>weather</w:t>
      </w:r>
      <w:r w:rsidR="009F31A3">
        <w:rPr>
          <w:rFonts w:cs="David"/>
          <w:color w:val="000000" w:themeColor="text1"/>
        </w:rPr>
        <w:t xml:space="preserve"> conditions</w:t>
      </w:r>
      <w:r w:rsidR="009F31A3" w:rsidRPr="00C714EA">
        <w:rPr>
          <w:rFonts w:cs="David" w:hint="cs"/>
          <w:color w:val="000000" w:themeColor="text1"/>
        </w:rPr>
        <w:t>.</w:t>
      </w:r>
    </w:p>
    <w:p w14:paraId="71B2A913" w14:textId="77777777" w:rsidR="002D6126" w:rsidRDefault="002D6126" w:rsidP="00E87BA7">
      <w:pPr>
        <w:pStyle w:val="Heading2"/>
        <w:numPr>
          <w:ilvl w:val="0"/>
          <w:numId w:val="0"/>
        </w:numPr>
        <w:ind w:left="576"/>
      </w:pPr>
    </w:p>
    <w:p w14:paraId="52BB093E" w14:textId="41DC532E" w:rsidR="002B2011" w:rsidRDefault="002B2011" w:rsidP="00E87BA7">
      <w:pPr>
        <w:pStyle w:val="Heading2"/>
        <w:rPr>
          <w:rFonts w:cs="David"/>
        </w:rPr>
      </w:pPr>
      <w:bookmarkStart w:id="90" w:name="_Toc31024288"/>
      <w:r>
        <w:t>Redeployment of sensors</w:t>
      </w:r>
      <w:bookmarkEnd w:id="90"/>
    </w:p>
    <w:p w14:paraId="7A3A8BDC" w14:textId="56646A39" w:rsidR="002B2011" w:rsidRPr="008C332F" w:rsidRDefault="002B2011" w:rsidP="008C332F">
      <w:pPr>
        <w:ind w:right="-2"/>
        <w:rPr>
          <w:rFonts w:cs="David"/>
          <w:color w:val="000000" w:themeColor="text1"/>
        </w:rPr>
      </w:pPr>
      <w:r w:rsidRPr="00A10451">
        <w:rPr>
          <w:rFonts w:cs="David" w:hint="cs"/>
        </w:rPr>
        <w:t xml:space="preserve">Another aspect of network deployment dealt with in </w:t>
      </w:r>
      <w:r>
        <w:rPr>
          <w:rFonts w:cs="David"/>
        </w:rPr>
        <w:t>some</w:t>
      </w:r>
      <w:r w:rsidRPr="00A10451">
        <w:rPr>
          <w:rFonts w:cs="David" w:hint="cs"/>
        </w:rPr>
        <w:t xml:space="preserve"> works, is </w:t>
      </w:r>
      <w:r w:rsidR="00FD6AD6">
        <w:rPr>
          <w:rFonts w:cs="David"/>
        </w:rPr>
        <w:t>redeployment strategies</w:t>
      </w:r>
      <w:r w:rsidR="00F27977">
        <w:rPr>
          <w:rFonts w:cs="David"/>
        </w:rPr>
        <w:t xml:space="preserve"> that relocate some or all of the sensors</w:t>
      </w:r>
      <w:r w:rsidR="00C2091E">
        <w:rPr>
          <w:rFonts w:cs="David"/>
        </w:rPr>
        <w:t xml:space="preserve"> in order to enhance network performance. </w:t>
      </w:r>
      <w:r w:rsidR="00EA2345">
        <w:rPr>
          <w:rFonts w:cs="David"/>
        </w:rPr>
        <w:t xml:space="preserve">Some focused on </w:t>
      </w:r>
      <w:r w:rsidR="008D1AB9">
        <w:rPr>
          <w:rFonts w:cs="David"/>
        </w:rPr>
        <w:t>route optimization</w:t>
      </w:r>
      <w:r w:rsidR="00EA2345">
        <w:rPr>
          <w:rFonts w:cs="David"/>
        </w:rPr>
        <w:t xml:space="preserve">, </w:t>
      </w:r>
      <w:r w:rsidR="001C7362">
        <w:rPr>
          <w:rFonts w:cs="David"/>
        </w:rPr>
        <w:t>where</w:t>
      </w:r>
      <w:r w:rsidR="00BE6806">
        <w:rPr>
          <w:rFonts w:cs="David"/>
        </w:rPr>
        <w:t>, for example, a</w:t>
      </w:r>
      <w:r w:rsidRPr="00A10451">
        <w:rPr>
          <w:rFonts w:cs="David" w:hint="cs"/>
        </w:rPr>
        <w:t xml:space="preserve"> network of sensors </w:t>
      </w:r>
      <w:r w:rsidR="00BE6806">
        <w:rPr>
          <w:rFonts w:cs="David"/>
        </w:rPr>
        <w:t xml:space="preserve">is </w:t>
      </w:r>
      <w:r>
        <w:rPr>
          <w:rFonts w:cs="David"/>
        </w:rPr>
        <w:t>mounted on</w:t>
      </w:r>
      <w:r w:rsidRPr="00A10451">
        <w:rPr>
          <w:rFonts w:cs="David" w:hint="cs"/>
        </w:rPr>
        <w:t xml:space="preserve"> mobile platforms </w:t>
      </w:r>
      <w:r w:rsidRPr="00A10451">
        <w:rPr>
          <w:rFonts w:cs="David" w:hint="cs"/>
        </w:rPr>
        <w:fldChar w:fldCharType="begin" w:fldLock="1"/>
      </w:r>
      <w:r>
        <w:rPr>
          <w:rFonts w:cs="David"/>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mendeley":{"formattedCitation":"[23]","plainTextFormattedCitation":"[23]","previouslyFormattedCitation":"[23]"},"properties":{"noteIndex":0},"schema":"https://github.com/citation-style-language/schema/raw/master/csl-citation.json"}</w:instrText>
      </w:r>
      <w:r w:rsidRPr="00A10451">
        <w:rPr>
          <w:rFonts w:cs="David" w:hint="cs"/>
        </w:rPr>
        <w:fldChar w:fldCharType="separate"/>
      </w:r>
      <w:r w:rsidRPr="005F4045">
        <w:rPr>
          <w:rFonts w:cs="David"/>
          <w:noProof/>
        </w:rPr>
        <w:t>[23]</w:t>
      </w:r>
      <w:r w:rsidRPr="00A10451">
        <w:rPr>
          <w:rFonts w:cs="David" w:hint="cs"/>
        </w:rPr>
        <w:fldChar w:fldCharType="end"/>
      </w:r>
      <w:r w:rsidR="007F4C2A">
        <w:rPr>
          <w:rFonts w:cs="David"/>
        </w:rPr>
        <w:t>,</w:t>
      </w:r>
      <w:r w:rsidRPr="00A10451">
        <w:rPr>
          <w:rFonts w:cs="David" w:hint="cs"/>
        </w:rPr>
        <w:t xml:space="preserve"> </w:t>
      </w:r>
      <w:r w:rsidR="005006FF">
        <w:rPr>
          <w:rFonts w:cs="David"/>
        </w:rPr>
        <w:t xml:space="preserve">and </w:t>
      </w:r>
      <w:r w:rsidRPr="00A10451">
        <w:rPr>
          <w:rFonts w:cs="David" w:hint="cs"/>
        </w:rPr>
        <w:t xml:space="preserve">real-time adaptive deployment of sensors </w:t>
      </w:r>
      <w:r w:rsidR="005006FF">
        <w:rPr>
          <w:rFonts w:cs="David"/>
        </w:rPr>
        <w:t xml:space="preserve">is </w:t>
      </w:r>
      <w:r w:rsidR="007F4C2A">
        <w:rPr>
          <w:rFonts w:cs="David"/>
        </w:rPr>
        <w:t>performed</w:t>
      </w:r>
      <w:r w:rsidR="005006FF">
        <w:rPr>
          <w:rFonts w:cs="David"/>
        </w:rPr>
        <w:t xml:space="preserve"> </w:t>
      </w:r>
      <w:r w:rsidRPr="00A10451">
        <w:rPr>
          <w:rFonts w:cs="David" w:hint="cs"/>
        </w:rPr>
        <w:t xml:space="preserve">according to the spreading of the </w:t>
      </w:r>
      <w:r w:rsidRPr="00C714EA">
        <w:rPr>
          <w:rFonts w:cs="David" w:hint="cs"/>
          <w:color w:val="000000" w:themeColor="text1"/>
        </w:rPr>
        <w:t xml:space="preserve">pollutant. Kuroki et al. </w:t>
      </w:r>
      <w:r w:rsidRPr="00C714EA">
        <w:rPr>
          <w:rFonts w:cs="David" w:hint="cs"/>
          <w:color w:val="000000" w:themeColor="text1"/>
        </w:rPr>
        <w:fldChar w:fldCharType="begin" w:fldLock="1"/>
      </w:r>
      <w:r w:rsidR="0014054E">
        <w:rPr>
          <w:rFonts w:cs="David"/>
          <w:color w:val="000000" w:themeColor="text1"/>
        </w:rPr>
        <w:instrText>ADDIN CSL_CITATION {"citationItems":[{"id":"ITEM-1","itemData":{"DOI":"10.1016/j.eswa.2009.12.039","ISSN":"09574174","abstract":"Source characterization for an unknown contaminant release can be achieved by inverting an atmospheric transport and dispersion model given concentration observations from a moderately dense spatial array at one or more times. Achieving the required observation density over large geographic regions can, however, be prohibitively expensive if fixed sensors are employed. Mobile sensors provide a cost-saving alternative, with unmanned aerial vehicles (UAVs) being particularly well suited for these large-area problems because of their relatively high speed. The challenge then becomes to devise a set of navigation rules by which the aircraft can determine the route which most expeditiously acquires the required concentration observations. This task involves physical reasoning based on the wind vector, ongoing concentration observations, and current estimates of source position to plan leg length and direction. Each flight leg is planned based on data from all of the prior legs, the flight plan adapts to the observations as they are taken. Expert system navigation systems are developed for two situations: instantaneous (puff) and continuous (plume) releases. Of the two the puff poses the greater challenge because it provides a moving target rather than a quasi-steady concentration pattern. Thus, this rule-based navigation system must guide the UAV to an intercept for each pass through the puff rather than just sweeping across the contaminant field at multiple downwind distances as suffices with a plume. The navigation systems are tested in a virtual world consisting of a single fixed wind and concentration sensor, a UAV with wind and concentration sensing capability, a uniform wind at a significant fraction of the UAV airspeed, and a simple Gaussian dispersion model. The resulting concentration data is used to characterize the source strength and location by using a genetic algorithm to tune the variables until the model output matches the observations. Tests conducted using randomized source locations indicate that these UAV navigation systems are sophisticated enough to successfully acquire the necessary concentration data in the majority of the cases. The success rate is greatly improved by using an ensemble of non-communicating UAVs and taking the median of the resulting source variables. This process eliminates the outliers that result from occasional navigational failures. © 2009 Elsevier Ltd. All rights reserved.","author":[{"dropping-particle":"","family":"Kuroki","given":"Yuki","non-dropping-particle":"","parse-names":false,"suffix":""},{"dropping-particle":"","family":"Young","given":"George S.","non-dropping-particle":"","parse-names":false,"suffix":""},{"dropping-particle":"","family":"Haupt","given":"Sue Ellen","non-dropping-particle":"","parse-names":false,"suffix":""}],"container-title":"Expert Systems with Applications","id":"ITEM-1","issue":"6","issued":{"date-parts":[["2010"]]},"page":"4687-4697","publisher":"Elsevier Ltd","title":"UAV navigation by an expert system for contaminant mapping with a genetic algorithm","type":"article-journal","volume":"37"},"uris":["http://www.mendeley.com/documents/?uuid=9fced853-739b-480e-bfc7-852bcc876c96"]}],"mendeley":{"formattedCitation":"[38]","plainTextFormattedCitation":"[38]","previouslyFormattedCitation":"[38]"},"properties":{"noteIndex":0},"schema":"https://github.com/citation-style-language/schema/raw/master/csl-citation.json"}</w:instrText>
      </w:r>
      <w:r w:rsidRPr="00C714EA">
        <w:rPr>
          <w:rFonts w:cs="David" w:hint="cs"/>
          <w:color w:val="000000" w:themeColor="text1"/>
        </w:rPr>
        <w:fldChar w:fldCharType="separate"/>
      </w:r>
      <w:r w:rsidR="00EC0326" w:rsidRPr="00EC0326">
        <w:rPr>
          <w:rFonts w:cs="David"/>
          <w:noProof/>
          <w:color w:val="000000" w:themeColor="text1"/>
        </w:rPr>
        <w:t>[38]</w:t>
      </w:r>
      <w:r w:rsidRPr="00C714EA">
        <w:rPr>
          <w:rFonts w:cs="David" w:hint="cs"/>
          <w:color w:val="000000" w:themeColor="text1"/>
        </w:rPr>
        <w:fldChar w:fldCharType="end"/>
      </w:r>
      <w:r w:rsidRPr="00C714EA">
        <w:rPr>
          <w:rFonts w:cs="David" w:hint="cs"/>
          <w:color w:val="000000" w:themeColor="text1"/>
        </w:rPr>
        <w:t xml:space="preserve"> developed </w:t>
      </w:r>
      <w:r w:rsidRPr="00A10451">
        <w:rPr>
          <w:rFonts w:cs="David" w:hint="cs"/>
        </w:rPr>
        <w:t xml:space="preserve">an expert system for navigating unmanned aerial vehicles for optimal contamination mapping that </w:t>
      </w:r>
      <w:r w:rsidR="00F3390F" w:rsidRPr="00A10451">
        <w:rPr>
          <w:rFonts w:cs="David" w:hint="cs"/>
        </w:rPr>
        <w:t>enable</w:t>
      </w:r>
      <w:r w:rsidR="00F3390F">
        <w:rPr>
          <w:rFonts w:cs="David"/>
        </w:rPr>
        <w:t>d</w:t>
      </w:r>
      <w:r w:rsidR="00F3390F" w:rsidRPr="00A10451">
        <w:rPr>
          <w:rFonts w:cs="David" w:hint="cs"/>
        </w:rPr>
        <w:t xml:space="preserve"> </w:t>
      </w:r>
      <w:r w:rsidRPr="00A10451">
        <w:rPr>
          <w:rFonts w:cs="David" w:hint="cs"/>
        </w:rPr>
        <w:t xml:space="preserve">estimation of source </w:t>
      </w:r>
      <w:r w:rsidRPr="00C714EA">
        <w:rPr>
          <w:rFonts w:cs="David" w:hint="cs"/>
          <w:color w:val="000000" w:themeColor="text1"/>
        </w:rPr>
        <w:t>parameters.</w:t>
      </w:r>
      <w:r w:rsidR="00836A83">
        <w:rPr>
          <w:rFonts w:cs="David"/>
          <w:color w:val="000000" w:themeColor="text1"/>
        </w:rPr>
        <w:t xml:space="preserve"> </w:t>
      </w:r>
      <w:r w:rsidR="00734A1D">
        <w:rPr>
          <w:rFonts w:cs="David"/>
          <w:color w:val="000000" w:themeColor="text1"/>
        </w:rPr>
        <w:t>Other works</w:t>
      </w:r>
      <w:r w:rsidR="00BE6806">
        <w:rPr>
          <w:rFonts w:cs="David"/>
          <w:color w:val="000000" w:themeColor="text1"/>
        </w:rPr>
        <w:t xml:space="preserve"> focused on </w:t>
      </w:r>
      <w:r w:rsidR="00233A84">
        <w:rPr>
          <w:rFonts w:cs="David"/>
          <w:color w:val="000000" w:themeColor="text1"/>
        </w:rPr>
        <w:t xml:space="preserve">static redeployment </w:t>
      </w:r>
      <w:r w:rsidR="00734A1D">
        <w:rPr>
          <w:rFonts w:cs="David"/>
          <w:color w:val="000000" w:themeColor="text1"/>
        </w:rPr>
        <w:t>strategies, whe</w:t>
      </w:r>
      <w:r w:rsidR="00A54F9D">
        <w:rPr>
          <w:rFonts w:cs="David"/>
          <w:color w:val="000000" w:themeColor="text1"/>
        </w:rPr>
        <w:t>re</w:t>
      </w:r>
      <w:r w:rsidR="001964B3">
        <w:rPr>
          <w:rFonts w:cs="David"/>
          <w:color w:val="000000" w:themeColor="text1"/>
        </w:rPr>
        <w:t xml:space="preserve"> </w:t>
      </w:r>
      <w:r w:rsidR="00E850EE">
        <w:rPr>
          <w:rFonts w:cs="David"/>
          <w:color w:val="000000" w:themeColor="text1"/>
        </w:rPr>
        <w:t>a</w:t>
      </w:r>
      <w:r w:rsidR="00281D79">
        <w:rPr>
          <w:rFonts w:cs="David"/>
          <w:color w:val="000000" w:themeColor="text1"/>
        </w:rPr>
        <w:t xml:space="preserve"> new</w:t>
      </w:r>
      <w:r w:rsidR="001964B3">
        <w:rPr>
          <w:rFonts w:cs="David"/>
          <w:color w:val="000000" w:themeColor="text1"/>
        </w:rPr>
        <w:t xml:space="preserve"> </w:t>
      </w:r>
      <w:r w:rsidR="005006FF">
        <w:rPr>
          <w:rFonts w:cs="David"/>
          <w:color w:val="000000" w:themeColor="text1"/>
        </w:rPr>
        <w:t xml:space="preserve">distribution of </w:t>
      </w:r>
      <w:r w:rsidR="00D40B74">
        <w:rPr>
          <w:rFonts w:cs="David"/>
          <w:color w:val="000000" w:themeColor="text1"/>
        </w:rPr>
        <w:t>sensor</w:t>
      </w:r>
      <w:r w:rsidR="005006FF">
        <w:rPr>
          <w:rFonts w:cs="David"/>
          <w:color w:val="000000" w:themeColor="text1"/>
        </w:rPr>
        <w:t>s</w:t>
      </w:r>
      <w:r w:rsidR="00D40B74">
        <w:rPr>
          <w:rFonts w:cs="David"/>
          <w:color w:val="000000" w:themeColor="text1"/>
        </w:rPr>
        <w:t xml:space="preserve"> </w:t>
      </w:r>
      <w:r w:rsidR="00707076">
        <w:rPr>
          <w:rFonts w:cs="David"/>
          <w:color w:val="000000" w:themeColor="text1"/>
        </w:rPr>
        <w:t xml:space="preserve">is suggested so </w:t>
      </w:r>
      <w:r w:rsidR="00AC2450">
        <w:rPr>
          <w:rFonts w:cs="David"/>
          <w:color w:val="000000" w:themeColor="text1"/>
        </w:rPr>
        <w:t xml:space="preserve">relocation of sensors </w:t>
      </w:r>
      <w:r w:rsidR="00281D79">
        <w:rPr>
          <w:rFonts w:cs="David"/>
          <w:color w:val="000000" w:themeColor="text1"/>
        </w:rPr>
        <w:t xml:space="preserve">is optimized for lowest </w:t>
      </w:r>
      <w:r w:rsidR="00707076" w:rsidRPr="00707076">
        <w:rPr>
          <w:rFonts w:cs="David"/>
          <w:color w:val="000000" w:themeColor="text1"/>
        </w:rPr>
        <w:t>energetic cost.</w:t>
      </w:r>
      <w:r w:rsidR="008C332F">
        <w:rPr>
          <w:rFonts w:cs="David"/>
          <w:color w:val="000000" w:themeColor="text1"/>
        </w:rPr>
        <w:t xml:space="preserve"> </w:t>
      </w:r>
      <w:proofErr w:type="spellStart"/>
      <w:r w:rsidRPr="00C714EA">
        <w:rPr>
          <w:rFonts w:cs="David" w:hint="cs"/>
          <w:color w:val="000000" w:themeColor="text1"/>
        </w:rPr>
        <w:t>Belkhiri</w:t>
      </w:r>
      <w:proofErr w:type="spellEnd"/>
      <w:r w:rsidRPr="00C714EA">
        <w:rPr>
          <w:rFonts w:cs="David" w:hint="cs"/>
          <w:color w:val="000000" w:themeColor="text1"/>
        </w:rPr>
        <w:t xml:space="preserve"> </w:t>
      </w:r>
      <w:r w:rsidR="00124D25">
        <w:rPr>
          <w:rFonts w:cs="David" w:hint="cs"/>
          <w:color w:val="000000" w:themeColor="text1"/>
        </w:rPr>
        <w:t>et al.</w:t>
      </w:r>
      <w:r w:rsidRPr="00C714EA">
        <w:rPr>
          <w:rFonts w:cs="David" w:hint="cs"/>
          <w:color w:val="000000" w:themeColor="text1"/>
        </w:rPr>
        <w:t xml:space="preserve"> </w:t>
      </w:r>
      <w:r w:rsidRPr="00C714EA">
        <w:rPr>
          <w:rFonts w:cs="David" w:hint="cs"/>
          <w:color w:val="000000" w:themeColor="text1"/>
        </w:rPr>
        <w:fldChar w:fldCharType="begin" w:fldLock="1"/>
      </w:r>
      <w:r w:rsidR="0014054E">
        <w:rPr>
          <w:rFonts w:cs="David"/>
          <w:color w:val="000000" w:themeColor="text1"/>
        </w:rPr>
        <w:instrText>ADDIN CSL_CITATION {"citationItems":[{"id":"ITEM-1","itemData":{"DOI":"10.1109/ICC.2018.8422395","ISBN":"9781538631805","ISSN":"15503607","abstract":"© 2018 IEEE. Air pollution has major negative effects on both human health and environment. Thus, air quality monitoring is a main issue in our days. In this paper, we focus on the use of mobile WSN to generate high spatio-temporal resolution air quality maps. We address the sensors' online redeployment problem and we propose three redeployment models allowing to assess, with high precision, the air pollution concentrations. Unlike most of existing movement assisted deployment strategies based on network generic characteristics such as coverage and connectivity, our approaches take into account air pollution properties and dispersion models to offer an efficient air quality estimation. First, we introduce our proposition of an optimal integer linear program based on air pollution dispersion characteristics to minimize estimation errors. Then, we propose a local iterative integer linear programming model and a heuristic technique that offer a lower execution time with acceptable estimation quality. We evaluate our models in terms of execution time and estimation quality using a real data set of Lyon City in France. Finally, we compare our models' performances to existing generic redeployment strategies. Results show that our algorithms outperform the existing generic solutions while reducing the maximum estimation error up to 3 times.","author":[{"dropping-particle":"","family":"Belkhiri","given":"Amjed","non-dropping-particle":"","parse-names":false,"suffix":""},{"dropping-particle":"","family":"Bechkit","given":"Walid","non-dropping-particle":"","parse-names":false,"suffix":""},{"dropping-particle":"","family":"Rivano","given":"Herve","non-dropping-particle":"","parse-names":false,"suffix":""},{"dropping-particle":"","family":"Koudil","given":"Mouloud","non-dropping-particle":"","parse-names":false,"suffix":""}],"container-title":"IEEE International Conference on Communications","id":"ITEM-1","issued":{"date-parts":[["2018"]]},"title":"Context aware MWSN optimal redeployment strategies for air pollution timely monitoring","type":"article-journal","volume":"2018-May"},"uris":["http://www.mendeley.com/documents/?uuid=e82bbacf-df5e-44a3-8253-6b9b2fcfebbe"]}],"mendeley":{"formattedCitation":"[39]","plainTextFormattedCitation":"[39]","previouslyFormattedCitation":"[39]"},"properties":{"noteIndex":0},"schema":"https://github.com/citation-style-language/schema/raw/master/csl-citation.json"}</w:instrText>
      </w:r>
      <w:r w:rsidRPr="00C714EA">
        <w:rPr>
          <w:rFonts w:cs="David" w:hint="cs"/>
          <w:color w:val="000000" w:themeColor="text1"/>
        </w:rPr>
        <w:fldChar w:fldCharType="separate"/>
      </w:r>
      <w:r w:rsidR="00EC0326" w:rsidRPr="00EC0326">
        <w:rPr>
          <w:rFonts w:cs="David"/>
          <w:noProof/>
          <w:color w:val="000000" w:themeColor="text1"/>
        </w:rPr>
        <w:t>[39]</w:t>
      </w:r>
      <w:r w:rsidRPr="00C714EA">
        <w:rPr>
          <w:rFonts w:cs="David" w:hint="cs"/>
          <w:color w:val="000000" w:themeColor="text1"/>
        </w:rPr>
        <w:fldChar w:fldCharType="end"/>
      </w:r>
      <w:r w:rsidRPr="00C714EA">
        <w:rPr>
          <w:rFonts w:cs="David" w:hint="cs"/>
          <w:color w:val="000000" w:themeColor="text1"/>
        </w:rPr>
        <w:t xml:space="preserve"> proposed several deployment models, that simulate</w:t>
      </w:r>
      <w:r w:rsidR="00353B7A">
        <w:rPr>
          <w:rFonts w:cs="David"/>
          <w:color w:val="000000" w:themeColor="text1"/>
        </w:rPr>
        <w:t>d</w:t>
      </w:r>
      <w:r w:rsidRPr="00C714EA">
        <w:rPr>
          <w:rFonts w:cs="David" w:hint="cs"/>
          <w:color w:val="000000" w:themeColor="text1"/>
        </w:rPr>
        <w:t xml:space="preserve"> air pollution concentrations as ground truth and estimate</w:t>
      </w:r>
      <w:r w:rsidR="00353B7A">
        <w:rPr>
          <w:rFonts w:cs="David"/>
          <w:color w:val="000000" w:themeColor="text1"/>
        </w:rPr>
        <w:t>d</w:t>
      </w:r>
      <w:r w:rsidRPr="00C714EA">
        <w:rPr>
          <w:rFonts w:cs="David" w:hint="cs"/>
          <w:color w:val="000000" w:themeColor="text1"/>
        </w:rPr>
        <w:t xml:space="preserve"> concentrations where no sensors </w:t>
      </w:r>
      <w:r w:rsidR="00353B7A">
        <w:rPr>
          <w:rFonts w:cs="David"/>
          <w:color w:val="000000" w:themeColor="text1"/>
        </w:rPr>
        <w:t>were</w:t>
      </w:r>
      <w:r w:rsidRPr="00C714EA">
        <w:rPr>
          <w:rFonts w:cs="David" w:hint="cs"/>
          <w:color w:val="000000" w:themeColor="text1"/>
        </w:rPr>
        <w:t xml:space="preserve"> deployed</w:t>
      </w:r>
      <w:r>
        <w:rPr>
          <w:rFonts w:cs="David"/>
          <w:color w:val="000000" w:themeColor="text1"/>
        </w:rPr>
        <w:t>,</w:t>
      </w:r>
      <w:r w:rsidRPr="00C714EA">
        <w:rPr>
          <w:rFonts w:cs="David" w:hint="cs"/>
          <w:color w:val="000000" w:themeColor="text1"/>
        </w:rPr>
        <w:t xml:space="preserve"> using IDW interpolation</w:t>
      </w:r>
      <w:r w:rsidRPr="00A10451">
        <w:rPr>
          <w:rFonts w:cs="David" w:hint="cs"/>
        </w:rPr>
        <w:t xml:space="preserve">. </w:t>
      </w:r>
      <w:r w:rsidR="00224ACF">
        <w:rPr>
          <w:rFonts w:cs="David"/>
        </w:rPr>
        <w:t>In their model, s</w:t>
      </w:r>
      <w:r w:rsidRPr="00A10451">
        <w:rPr>
          <w:rFonts w:cs="David" w:hint="cs"/>
        </w:rPr>
        <w:t xml:space="preserve">ensors </w:t>
      </w:r>
      <w:r w:rsidR="00353B7A">
        <w:rPr>
          <w:rFonts w:cs="David"/>
        </w:rPr>
        <w:t>were</w:t>
      </w:r>
      <w:r w:rsidRPr="00A10451">
        <w:rPr>
          <w:rFonts w:cs="David" w:hint="cs"/>
        </w:rPr>
        <w:t xml:space="preserve"> redeployed so estimation error (i.e., </w:t>
      </w:r>
      <w:r w:rsidRPr="00A10451">
        <w:rPr>
          <w:rFonts w:ascii="Calibri" w:hAnsi="Calibri" w:cs="Calibri"/>
        </w:rPr>
        <w:t>﻿</w:t>
      </w:r>
      <w:r w:rsidRPr="00A10451">
        <w:rPr>
          <w:rFonts w:cs="David" w:hint="cs"/>
        </w:rPr>
        <w:t xml:space="preserve">the absolute difference between ground truth and estimation) </w:t>
      </w:r>
      <w:r w:rsidR="00353B7A">
        <w:rPr>
          <w:rFonts w:cs="David"/>
        </w:rPr>
        <w:t>was</w:t>
      </w:r>
      <w:r w:rsidRPr="00A10451">
        <w:rPr>
          <w:rFonts w:cs="David" w:hint="cs"/>
        </w:rPr>
        <w:t xml:space="preserve"> minimized </w:t>
      </w:r>
      <w:r w:rsidR="00F9317D">
        <w:rPr>
          <w:rFonts w:cs="David"/>
        </w:rPr>
        <w:t>while</w:t>
      </w:r>
      <w:r w:rsidRPr="00A10451">
        <w:rPr>
          <w:rFonts w:cs="David" w:hint="cs"/>
        </w:rPr>
        <w:t xml:space="preserve"> </w:t>
      </w:r>
      <w:r w:rsidR="00A676F1">
        <w:rPr>
          <w:rFonts w:cs="David"/>
        </w:rPr>
        <w:t>regarding</w:t>
      </w:r>
      <w:r w:rsidR="00F9317D">
        <w:rPr>
          <w:rFonts w:cs="David"/>
        </w:rPr>
        <w:t xml:space="preserve"> </w:t>
      </w:r>
      <w:r w:rsidRPr="00A10451">
        <w:rPr>
          <w:rFonts w:cs="David" w:hint="cs"/>
        </w:rPr>
        <w:t>execution time</w:t>
      </w:r>
      <w:r w:rsidR="00F9317D">
        <w:rPr>
          <w:rFonts w:cs="David"/>
        </w:rPr>
        <w:t>.</w:t>
      </w:r>
    </w:p>
    <w:p w14:paraId="4A1ADF43" w14:textId="77777777" w:rsidR="00C61128" w:rsidRPr="00A10451" w:rsidRDefault="00C61128" w:rsidP="00E87BA7">
      <w:pPr>
        <w:ind w:right="-2"/>
        <w:rPr>
          <w:rFonts w:cs="David"/>
        </w:rPr>
      </w:pPr>
    </w:p>
    <w:p w14:paraId="30D0A4ED" w14:textId="44420FF2" w:rsidR="000D706B" w:rsidRDefault="000D706B" w:rsidP="00E87BA7">
      <w:pPr>
        <w:pStyle w:val="Heading2"/>
      </w:pPr>
      <w:bookmarkStart w:id="91" w:name="_Ref14950404"/>
      <w:bookmarkStart w:id="92" w:name="_Toc31024289"/>
      <w:r w:rsidRPr="00A10451">
        <w:rPr>
          <w:rFonts w:hint="cs"/>
        </w:rPr>
        <w:t>Optimization</w:t>
      </w:r>
      <w:r w:rsidR="00FE3DB4" w:rsidRPr="00A10451">
        <w:rPr>
          <w:rFonts w:hint="cs"/>
        </w:rPr>
        <w:t xml:space="preserve"> aspect</w:t>
      </w:r>
      <w:bookmarkEnd w:id="91"/>
      <w:bookmarkEnd w:id="92"/>
      <w:r w:rsidR="00FE3DB4" w:rsidRPr="00A10451">
        <w:rPr>
          <w:rFonts w:hint="cs"/>
        </w:rPr>
        <w:t xml:space="preserve"> </w:t>
      </w:r>
    </w:p>
    <w:p w14:paraId="24685600" w14:textId="4B0961E8" w:rsidR="00CF3FAE" w:rsidRDefault="00042260" w:rsidP="00137577">
      <w:pPr>
        <w:ind w:right="-2"/>
        <w:rPr>
          <w:rFonts w:cs="David"/>
        </w:rPr>
      </w:pPr>
      <w:bookmarkStart w:id="93" w:name="OLE_LINK70"/>
      <w:bookmarkStart w:id="94" w:name="OLE_LINK71"/>
      <w:r w:rsidRPr="00823591">
        <w:rPr>
          <w:rFonts w:cs="David" w:hint="cs"/>
        </w:rPr>
        <w:t xml:space="preserve">As the basic problem of sensors’ optimal deployment aims at maximizing the </w:t>
      </w:r>
      <w:r w:rsidR="00863D22" w:rsidRPr="00823591">
        <w:rPr>
          <w:rFonts w:cs="David" w:hint="cs"/>
        </w:rPr>
        <w:t xml:space="preserve">utility of the network, </w:t>
      </w:r>
      <w:r w:rsidR="000D64A1" w:rsidRPr="00823591">
        <w:rPr>
          <w:rFonts w:cs="David" w:hint="cs"/>
        </w:rPr>
        <w:t xml:space="preserve">while minimizing </w:t>
      </w:r>
      <w:r w:rsidR="000E19B1" w:rsidRPr="00823591">
        <w:rPr>
          <w:rFonts w:cs="David" w:hint="cs"/>
        </w:rPr>
        <w:t>its</w:t>
      </w:r>
      <w:r w:rsidR="000D64A1" w:rsidRPr="00823591">
        <w:rPr>
          <w:rFonts w:cs="David" w:hint="cs"/>
        </w:rPr>
        <w:t xml:space="preserve"> cost, </w:t>
      </w:r>
      <w:r w:rsidR="000D6F4B" w:rsidRPr="00823591">
        <w:rPr>
          <w:rFonts w:cs="David" w:hint="cs"/>
        </w:rPr>
        <w:t xml:space="preserve">the problem is equivalent to the </w:t>
      </w:r>
      <w:r w:rsidR="007F2CE1" w:rsidRPr="00823591">
        <w:rPr>
          <w:rFonts w:cs="David" w:hint="cs"/>
        </w:rPr>
        <w:t>“</w:t>
      </w:r>
      <w:r w:rsidR="000D6F4B" w:rsidRPr="00823591">
        <w:rPr>
          <w:rFonts w:cs="David" w:hint="cs"/>
        </w:rPr>
        <w:t>0-1 knapsack</w:t>
      </w:r>
      <w:r w:rsidR="007F2CE1" w:rsidRPr="00823591">
        <w:rPr>
          <w:rFonts w:cs="David" w:hint="cs"/>
        </w:rPr>
        <w:t>”</w:t>
      </w:r>
      <w:r w:rsidR="000D6F4B" w:rsidRPr="00823591">
        <w:rPr>
          <w:rFonts w:cs="David" w:hint="cs"/>
        </w:rPr>
        <w:t xml:space="preserve"> problem</w:t>
      </w:r>
      <w:r w:rsidR="00976E20" w:rsidRPr="00823591">
        <w:rPr>
          <w:rFonts w:cs="David" w:hint="cs"/>
        </w:rPr>
        <w:t xml:space="preserve"> </w:t>
      </w:r>
      <w:r w:rsidR="00976E20" w:rsidRPr="00823591">
        <w:rPr>
          <w:rFonts w:cs="David" w:hint="cs"/>
        </w:rPr>
        <w:fldChar w:fldCharType="begin" w:fldLock="1"/>
      </w:r>
      <w:r w:rsidR="00C66993">
        <w:rPr>
          <w:rFonts w:cs="David"/>
        </w:rPr>
        <w:instrText>ADDIN CSL_CITATION {"citationItems":[{"id":"ITEM-1","itemData":{"author":[{"dropping-particle":"","family":"Kellerer","given":"Hans","non-dropping-particle":"","parse-names":false,"suffix":""},{"dropping-particle":"","family":"Pferschy","given":"Ulrich","non-dropping-particle":"","parse-names":false,"suffix":""},{"dropping-particle":"","family":"Pisinger","given":"David","non-dropping-particle":"","parse-names":false,"suffix":""}],"container-title":"Knapsack problems","id":"ITEM-1","issued":{"date-parts":[["2004"]]},"publisher":"Springer","title":"Knapsack Problems","type":"book"},"uris":["http://www.mendeley.com/documents/?uuid=07e773b9-2752-4d6d-8d55-0ecda9c7452f"]},{"id":"ITEM-2","itemData":{"DOI":"10.3808/jei.xxxxxxxxx","author":[{"dropping-particle":"","family":"Lerner","given":"U.","non-dropping-particle":"","parse-names":false,"suffix":""},{"dropping-particle":"","family":"Hirshfeld","given":"O.","non-dropping-particle":"","parse-names":false,"suffix":""},{"dropping-particle":"","family":"Fishbain","given":"B.","non-dropping-particle":"","parse-names":false,"suffix":""}],"container-title":"Jorunal of Environmental Informatics","id":"ITEM-2","issue":"X","issued":{"date-parts":[["2018"]]},"page":"1-9","title":"Optimal Deployment of a Heterogeneous Environmental Sensor Network","type":"article-journal"},"uris":["http://www.mendeley.com/documents/?uuid=128cd4bd-db40-45de-b720-0c8c35eb43ed"]}],"mendeley":{"formattedCitation":"[29], [40]","plainTextFormattedCitation":"[29], [40]","previouslyFormattedCitation":"[29], [40]"},"properties":{"noteIndex":0},"schema":"https://github.com/citation-style-language/schema/raw/master/csl-citation.json"}</w:instrText>
      </w:r>
      <w:r w:rsidR="00976E20" w:rsidRPr="00823591">
        <w:rPr>
          <w:rFonts w:cs="David" w:hint="cs"/>
        </w:rPr>
        <w:fldChar w:fldCharType="separate"/>
      </w:r>
      <w:r w:rsidR="00C66993" w:rsidRPr="00C66993">
        <w:rPr>
          <w:rFonts w:cs="David"/>
          <w:noProof/>
        </w:rPr>
        <w:t>[29], [40]</w:t>
      </w:r>
      <w:r w:rsidR="00976E20" w:rsidRPr="00823591">
        <w:rPr>
          <w:rFonts w:cs="David" w:hint="cs"/>
        </w:rPr>
        <w:fldChar w:fldCharType="end"/>
      </w:r>
      <w:r w:rsidR="000E19B1" w:rsidRPr="00823591">
        <w:rPr>
          <w:rFonts w:cs="David" w:hint="cs"/>
        </w:rPr>
        <w:t xml:space="preserve">, </w:t>
      </w:r>
      <w:r w:rsidR="00BF6DAB" w:rsidRPr="00823591">
        <w:rPr>
          <w:rFonts w:cs="David" w:hint="cs"/>
        </w:rPr>
        <w:t xml:space="preserve">where </w:t>
      </w:r>
      <w:r w:rsidR="007F2CE1" w:rsidRPr="00823591">
        <w:rPr>
          <w:rFonts w:cs="David" w:hint="cs"/>
        </w:rPr>
        <w:t xml:space="preserve">a </w:t>
      </w:r>
      <w:r w:rsidR="00CA7BF6" w:rsidRPr="00823591">
        <w:rPr>
          <w:rFonts w:cs="David" w:hint="cs"/>
        </w:rPr>
        <w:t xml:space="preserve">subset </w:t>
      </w:r>
      <w:r w:rsidR="00A47DF5" w:rsidRPr="00823591">
        <w:rPr>
          <w:rFonts w:cs="David" w:hint="cs"/>
        </w:rPr>
        <w:t xml:space="preserve">of items </w:t>
      </w:r>
      <w:r w:rsidR="008A68A2" w:rsidRPr="00823591">
        <w:rPr>
          <w:rFonts w:cs="David" w:hint="cs"/>
        </w:rPr>
        <w:t xml:space="preserve">out </w:t>
      </w:r>
      <w:r w:rsidR="007F2CE1" w:rsidRPr="00823591">
        <w:rPr>
          <w:rFonts w:cs="David" w:hint="cs"/>
        </w:rPr>
        <w:t xml:space="preserve">of </w:t>
      </w:r>
      <w:r w:rsidR="008A68A2" w:rsidRPr="00823591">
        <w:rPr>
          <w:rFonts w:cs="David" w:hint="cs"/>
        </w:rPr>
        <w:t xml:space="preserve">n </w:t>
      </w:r>
      <w:r w:rsidR="007F2CE1" w:rsidRPr="00823591">
        <w:rPr>
          <w:rFonts w:cs="David" w:hint="cs"/>
        </w:rPr>
        <w:t>items</w:t>
      </w:r>
      <w:r w:rsidR="00986687" w:rsidRPr="00823591">
        <w:rPr>
          <w:rFonts w:cs="David" w:hint="cs"/>
        </w:rPr>
        <w:t xml:space="preserve">, </w:t>
      </w:r>
      <w:r w:rsidR="007F2CE1" w:rsidRPr="00823591">
        <w:rPr>
          <w:rFonts w:cs="David" w:hint="cs"/>
        </w:rPr>
        <w:t xml:space="preserve">possessing </w:t>
      </w:r>
      <w:r w:rsidR="00986687" w:rsidRPr="00823591">
        <w:rPr>
          <w:rFonts w:cs="David" w:hint="cs"/>
        </w:rPr>
        <w:t xml:space="preserve">each </w:t>
      </w:r>
      <w:r w:rsidR="007F2CE1" w:rsidRPr="00823591">
        <w:rPr>
          <w:rFonts w:cs="David" w:hint="cs"/>
        </w:rPr>
        <w:t xml:space="preserve">some value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i</m:t>
            </m:r>
          </m:sub>
        </m:sSub>
      </m:oMath>
      <w:r w:rsidR="004E1AFE" w:rsidRPr="00823591">
        <w:rPr>
          <w:rFonts w:cs="David" w:hint="cs"/>
        </w:rPr>
        <w:t xml:space="preserve"> </w:t>
      </w:r>
      <w:r w:rsidR="007F2CE1" w:rsidRPr="00823591">
        <w:rPr>
          <w:rFonts w:cs="David" w:hint="cs"/>
        </w:rPr>
        <w:t xml:space="preserve">and some cost </w:t>
      </w:r>
      <m:oMath>
        <m:sSub>
          <m:sSubPr>
            <m:ctrlPr>
              <w:rPr>
                <w:rFonts w:ascii="Cambria Math" w:hAnsi="Cambria Math" w:cs="David" w:hint="cs"/>
                <w:i/>
              </w:rPr>
            </m:ctrlPr>
          </m:sSubPr>
          <m:e>
            <m:r>
              <w:rPr>
                <w:rFonts w:ascii="Cambria Math" w:hAnsi="Cambria Math" w:cs="David" w:hint="cs"/>
              </w:rPr>
              <m:t>c</m:t>
            </m:r>
          </m:e>
          <m:sub>
            <m:r>
              <w:rPr>
                <w:rFonts w:ascii="Cambria Math" w:hAnsi="Cambria Math" w:cs="David" w:hint="cs"/>
              </w:rPr>
              <m:t>i</m:t>
            </m:r>
          </m:sub>
        </m:sSub>
      </m:oMath>
      <w:r w:rsidR="00CA7BF6" w:rsidRPr="00823591">
        <w:rPr>
          <w:rFonts w:cs="David" w:hint="cs"/>
        </w:rPr>
        <w:t xml:space="preserve">, </w:t>
      </w:r>
      <w:r w:rsidR="00BF6DAB" w:rsidRPr="00823591">
        <w:rPr>
          <w:rFonts w:cs="David" w:hint="cs"/>
        </w:rPr>
        <w:t xml:space="preserve">are </w:t>
      </w:r>
      <w:r w:rsidR="00CA7BF6" w:rsidRPr="00823591">
        <w:rPr>
          <w:rFonts w:cs="David" w:hint="cs"/>
        </w:rPr>
        <w:t xml:space="preserve">selected </w:t>
      </w:r>
      <w:r w:rsidR="00BF6DAB" w:rsidRPr="00823591">
        <w:rPr>
          <w:rFonts w:cs="David" w:hint="cs"/>
        </w:rPr>
        <w:t>so</w:t>
      </w:r>
      <w:r w:rsidR="00CA7BF6" w:rsidRPr="00823591">
        <w:rPr>
          <w:rFonts w:cs="David" w:hint="cs"/>
        </w:rPr>
        <w:t xml:space="preserve"> </w:t>
      </w:r>
      <w:r w:rsidR="00BF6DAB" w:rsidRPr="00823591">
        <w:rPr>
          <w:rFonts w:cs="David" w:hint="cs"/>
        </w:rPr>
        <w:t xml:space="preserve">values’ sum </w:t>
      </w:r>
      <w:r w:rsidR="00CA7BF6" w:rsidRPr="00823591">
        <w:rPr>
          <w:rFonts w:cs="David" w:hint="cs"/>
        </w:rPr>
        <w:t xml:space="preserve">is maximized, while the summed cost </w:t>
      </w:r>
      <w:r w:rsidR="00BF6DAB" w:rsidRPr="00823591">
        <w:rPr>
          <w:rFonts w:cs="David" w:hint="cs"/>
        </w:rPr>
        <w:t xml:space="preserve">is kept </w:t>
      </w:r>
      <w:r w:rsidR="00CA7BF6" w:rsidRPr="00823591">
        <w:rPr>
          <w:rFonts w:cs="David" w:hint="cs"/>
        </w:rPr>
        <w:t>within some capacity</w:t>
      </w:r>
      <w:r w:rsidR="00470C8A" w:rsidRPr="00823591">
        <w:rPr>
          <w:rFonts w:cs="David" w:hint="cs"/>
        </w:rPr>
        <w:t xml:space="preserve"> </w:t>
      </w:r>
      <m:oMath>
        <m:sSub>
          <m:sSubPr>
            <m:ctrlPr>
              <w:rPr>
                <w:rFonts w:ascii="Cambria Math" w:hAnsi="Cambria Math" w:cs="David" w:hint="cs"/>
                <w:i/>
              </w:rPr>
            </m:ctrlPr>
          </m:sSubPr>
          <m:e>
            <m:r>
              <w:rPr>
                <w:rFonts w:ascii="Cambria Math" w:hAnsi="Cambria Math" w:cs="David" w:hint="cs"/>
              </w:rPr>
              <m:t>c</m:t>
            </m:r>
          </m:e>
          <m:sub>
            <m:r>
              <w:rPr>
                <w:rFonts w:ascii="Cambria Math" w:hAnsi="Cambria Math" w:cs="David" w:hint="cs"/>
              </w:rPr>
              <m:t>max</m:t>
            </m:r>
          </m:sub>
        </m:sSub>
      </m:oMath>
      <w:r w:rsidR="00470C8A" w:rsidRPr="00823591">
        <w:rPr>
          <w:rFonts w:cs="David" w:hint="cs"/>
        </w:rPr>
        <w:t>.</w:t>
      </w:r>
      <w:r w:rsidR="00986687" w:rsidRPr="00823591">
        <w:rPr>
          <w:rFonts w:cs="David" w:hint="cs"/>
        </w:rPr>
        <w:t xml:space="preserve"> </w:t>
      </w:r>
    </w:p>
    <w:p w14:paraId="123A4F95" w14:textId="6DF1190E" w:rsidR="00A47DF5" w:rsidRPr="00823591" w:rsidRDefault="00CF3FAE" w:rsidP="007A75F1">
      <w:pPr>
        <w:ind w:right="-2"/>
        <w:rPr>
          <w:rFonts w:cs="David"/>
        </w:rPr>
      </w:pPr>
      <w:r>
        <w:rPr>
          <w:rFonts w:cs="David"/>
        </w:rPr>
        <w:t xml:space="preserve">In both problems, candidate solutions can be represented </w:t>
      </w:r>
      <w:r w:rsidR="000137E3">
        <w:rPr>
          <w:rFonts w:cs="David"/>
        </w:rPr>
        <w:t>as binary strings of length n, where a 1 in a given position indicates that an item is included in the knapsack, or that a sensor is placed in that position, and a 0 indicate</w:t>
      </w:r>
      <w:r w:rsidR="007A1A71">
        <w:rPr>
          <w:rFonts w:cs="David"/>
        </w:rPr>
        <w:t>s</w:t>
      </w:r>
      <w:r w:rsidR="000137E3">
        <w:rPr>
          <w:rFonts w:cs="David"/>
        </w:rPr>
        <w:t xml:space="preserve"> the item is omitted, or the sensor is not placed. The solution-space size is then 2</w:t>
      </w:r>
      <w:r w:rsidR="000137E3" w:rsidRPr="000137E3">
        <w:rPr>
          <w:rFonts w:cs="David"/>
          <w:vertAlign w:val="superscript"/>
        </w:rPr>
        <w:t>n</w:t>
      </w:r>
      <w:r w:rsidR="007A75F1">
        <w:rPr>
          <w:rFonts w:cs="David"/>
        </w:rPr>
        <w:t xml:space="preserve">. </w:t>
      </w:r>
      <w:r w:rsidR="00986687" w:rsidRPr="00823591">
        <w:rPr>
          <w:rFonts w:cs="David" w:hint="cs"/>
        </w:rPr>
        <w:t>T</w:t>
      </w:r>
      <w:r w:rsidR="007A75F1">
        <w:rPr>
          <w:rFonts w:cs="David"/>
        </w:rPr>
        <w:t>his basic</w:t>
      </w:r>
      <w:r w:rsidR="00986687" w:rsidRPr="00823591">
        <w:rPr>
          <w:rFonts w:cs="David" w:hint="cs"/>
        </w:rPr>
        <w:t xml:space="preserve"> problem is </w:t>
      </w:r>
      <w:r w:rsidR="008A68A2" w:rsidRPr="00823591">
        <w:rPr>
          <w:rFonts w:cs="David" w:hint="cs"/>
        </w:rPr>
        <w:t>NP-</w:t>
      </w:r>
      <w:r w:rsidR="00D04ABC">
        <w:rPr>
          <w:rFonts w:cs="David"/>
        </w:rPr>
        <w:t>hard</w:t>
      </w:r>
      <w:r w:rsidR="00D04ABC" w:rsidRPr="00823591">
        <w:rPr>
          <w:rFonts w:cs="David" w:hint="cs"/>
        </w:rPr>
        <w:t xml:space="preserve"> </w:t>
      </w:r>
      <w:r w:rsidR="00976E20" w:rsidRPr="00823591">
        <w:rPr>
          <w:rFonts w:cs="David" w:hint="cs"/>
        </w:rPr>
        <w:fldChar w:fldCharType="begin" w:fldLock="1"/>
      </w:r>
      <w:r w:rsidR="0014054E" w:rsidRPr="00823591">
        <w:rPr>
          <w:rFonts w:cs="David" w:hint="cs"/>
        </w:rPr>
        <w:instrText>ADDIN CSL_CITATION {"citationItems":[{"id":"ITEM-1","itemData":{"author":[{"dropping-particle":"","family":"Karp","given":"Richard M","non-dropping-particle":"","parse-names":false,"suffix":""}],"container-title":"Complexity of computer computations","id":"ITEM-1","issued":{"date-parts":[["1972"]]},"page":"85-103","publisher":"Springer","title":"Reducibility among combinatorial problems","type":"chapter"},"uris":["http://www.mendeley.com/documents/?uuid=a5f7dc2e-2ea6-4569-9eff-4e022ff1f6f9"]}],"mendeley":{"formattedCitation":"[41]","plainTextFormattedCitation":"[41]","previouslyFormattedCitation":"[41]"},"properties":{"noteIndex":0},"schema":"https://github.com/citation-style-language/schema/raw/master/csl-citation.json"}</w:instrText>
      </w:r>
      <w:r w:rsidR="00976E20" w:rsidRPr="00823591">
        <w:rPr>
          <w:rFonts w:cs="David" w:hint="cs"/>
        </w:rPr>
        <w:fldChar w:fldCharType="separate"/>
      </w:r>
      <w:r w:rsidR="00EC0326" w:rsidRPr="00823591">
        <w:rPr>
          <w:rFonts w:cs="David" w:hint="cs"/>
          <w:noProof/>
        </w:rPr>
        <w:t>[41]</w:t>
      </w:r>
      <w:r w:rsidR="00976E20" w:rsidRPr="00823591">
        <w:rPr>
          <w:rFonts w:cs="David" w:hint="cs"/>
        </w:rPr>
        <w:fldChar w:fldCharType="end"/>
      </w:r>
      <w:r w:rsidR="008A68A2" w:rsidRPr="00823591">
        <w:rPr>
          <w:rFonts w:cs="David" w:hint="cs"/>
        </w:rPr>
        <w:t>, meaning that the time required to solve the problem</w:t>
      </w:r>
      <w:r w:rsidR="00592620">
        <w:rPr>
          <w:rFonts w:cs="David"/>
        </w:rPr>
        <w:t>,</w:t>
      </w:r>
      <w:r w:rsidR="008A68A2" w:rsidRPr="00823591">
        <w:rPr>
          <w:rFonts w:cs="David" w:hint="cs"/>
        </w:rPr>
        <w:t xml:space="preserve"> using any currently known algorithm</w:t>
      </w:r>
      <w:r w:rsidR="00592620">
        <w:rPr>
          <w:rFonts w:cs="David"/>
        </w:rPr>
        <w:t>,</w:t>
      </w:r>
      <w:r w:rsidR="008A68A2" w:rsidRPr="00823591">
        <w:rPr>
          <w:rFonts w:cs="David" w:hint="cs"/>
        </w:rPr>
        <w:t xml:space="preserve"> increases rapidly as the size of the problem grows</w:t>
      </w:r>
      <w:r w:rsidR="00461F33">
        <w:rPr>
          <w:rFonts w:cs="David"/>
        </w:rPr>
        <w:t xml:space="preserve">. </w:t>
      </w:r>
      <w:r w:rsidR="00B803BA" w:rsidRPr="00823591">
        <w:rPr>
          <w:rFonts w:cs="David" w:hint="cs"/>
        </w:rPr>
        <w:t xml:space="preserve">As a result, approximation algorithms, which focuses on finding good solutions </w:t>
      </w:r>
      <w:r w:rsidR="00794E41" w:rsidRPr="00823591">
        <w:rPr>
          <w:rFonts w:cs="David" w:hint="cs"/>
        </w:rPr>
        <w:t xml:space="preserve">(“global optimums”) </w:t>
      </w:r>
      <w:r w:rsidR="00B803BA" w:rsidRPr="00823591">
        <w:rPr>
          <w:rFonts w:cs="David" w:hint="cs"/>
        </w:rPr>
        <w:t xml:space="preserve">instead of </w:t>
      </w:r>
      <w:r w:rsidR="00F607B0" w:rsidRPr="00823591">
        <w:rPr>
          <w:rFonts w:cs="David" w:hint="cs"/>
        </w:rPr>
        <w:t>provably optimal solution</w:t>
      </w:r>
      <w:r w:rsidR="00B803BA" w:rsidRPr="00823591">
        <w:rPr>
          <w:rFonts w:cs="David" w:hint="cs"/>
        </w:rPr>
        <w:t>s, are required</w:t>
      </w:r>
      <w:r w:rsidR="00CF0E9B" w:rsidRPr="00823591">
        <w:rPr>
          <w:rFonts w:cs="David" w:hint="cs"/>
        </w:rPr>
        <w:t xml:space="preserve"> beyond a certain size of problem</w:t>
      </w:r>
      <w:r w:rsidR="00B803BA" w:rsidRPr="00823591">
        <w:rPr>
          <w:rFonts w:cs="David" w:hint="cs"/>
        </w:rPr>
        <w:t xml:space="preserve">. </w:t>
      </w:r>
    </w:p>
    <w:p w14:paraId="0E0E1390" w14:textId="13E7D313" w:rsidR="003C5449" w:rsidRPr="00F06DE6" w:rsidRDefault="008274CA" w:rsidP="00E87BA7">
      <w:pPr>
        <w:ind w:firstLine="720"/>
      </w:pPr>
      <w:r>
        <w:t>G</w:t>
      </w:r>
      <w:r w:rsidR="002706DD">
        <w:t>lobal optimization</w:t>
      </w:r>
      <w:r w:rsidR="009E20F6">
        <w:t xml:space="preserve"> </w:t>
      </w:r>
      <w:r w:rsidR="00756F02">
        <w:t xml:space="preserve">refers to the process of attempting to find the solution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w:t>
      </w:r>
      <w:r w:rsidR="00756F02">
        <w:t xml:space="preserve">out of a set of possible solutions </w:t>
      </w:r>
      <w:r w:rsidR="006A6B33">
        <w:t>{</w:t>
      </w:r>
      <m:oMath>
        <m:r>
          <w:rPr>
            <w:rFonts w:ascii="Cambria Math" w:hAnsi="Cambria Math"/>
          </w:rPr>
          <m:t>X}</m:t>
        </m:r>
      </m:oMath>
      <w:r>
        <w:t xml:space="preserve">, </w:t>
      </w:r>
      <w:r w:rsidR="00756F02">
        <w:t xml:space="preserve">that has the optimal value for some fitness function f, such that </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oMath>
      <w:r w:rsidR="00D901C9">
        <w:fldChar w:fldCharType="begin" w:fldLock="1"/>
      </w:r>
      <w:r w:rsidR="0014054E">
        <w:instrText>ADDIN CSL_CITATION {"citationItems":[{"id":"ITEM-1","itemData":{"author":[{"dropping-particle":"","family":"Eiben","given":"Agoston E","non-dropping-particle":"","parse-names":false,"suffix":""},{"dropping-particle":"","family":"Smith","given":"James E","non-dropping-particle":"","parse-names":false,"suffix":""}],"edition":"2nd Editio","id":"ITEM-1","issued":{"date-parts":[["2007"]]},"publisher":"Springer","title":"Introduction to evolutionary computing","type":"book","volume":"53"},"uris":["http://www.mendeley.com/documents/?uuid=d86e2d26-101f-4d22-9ec1-68eb355c7f07"]}],"mendeley":{"formattedCitation":"[42]","plainTextFormattedCitation":"[42]","previouslyFormattedCitation":"[42]"},"properties":{"noteIndex":0},"schema":"https://github.com/citation-style-language/schema/raw/master/csl-citation.json"}</w:instrText>
      </w:r>
      <w:r w:rsidR="00D901C9">
        <w:fldChar w:fldCharType="separate"/>
      </w:r>
      <w:r w:rsidR="00EC0326" w:rsidRPr="00EC0326">
        <w:rPr>
          <w:noProof/>
        </w:rPr>
        <w:t>[42]</w:t>
      </w:r>
      <w:r w:rsidR="00D901C9">
        <w:fldChar w:fldCharType="end"/>
      </w:r>
      <w:r w:rsidR="00D901C9">
        <w:t xml:space="preserve">. </w:t>
      </w:r>
      <w:r w:rsidR="009C5C27">
        <w:t>Two main categories</w:t>
      </w:r>
      <w:r w:rsidR="005A0F70">
        <w:t xml:space="preserve"> of</w:t>
      </w:r>
      <w:r w:rsidR="00C06F95">
        <w:t xml:space="preserve"> methods </w:t>
      </w:r>
      <w:r w:rsidR="0077225A">
        <w:t xml:space="preserve">to find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7225A">
        <w:t xml:space="preserve"> </w:t>
      </w:r>
      <w:r w:rsidR="00112F5A">
        <w:t>exist</w:t>
      </w:r>
      <w:r w:rsidR="00A47DF5">
        <w:t xml:space="preserve">; </w:t>
      </w:r>
      <w:r w:rsidR="00976E20">
        <w:t xml:space="preserve">the first are </w:t>
      </w:r>
      <w:r w:rsidR="00976E20" w:rsidRPr="00A94E8D">
        <w:t>d</w:t>
      </w:r>
      <w:r w:rsidR="000D2BFD" w:rsidRPr="00A94E8D">
        <w:t xml:space="preserve">eterministic </w:t>
      </w:r>
      <w:r w:rsidR="00990DBE" w:rsidRPr="00A94E8D">
        <w:t>methods</w:t>
      </w:r>
      <w:r w:rsidR="00556381">
        <w:t xml:space="preserve">, </w:t>
      </w:r>
      <w:r w:rsidR="00443656">
        <w:t>which</w:t>
      </w:r>
      <w:r w:rsidR="00443656" w:rsidRPr="00443656">
        <w:t xml:space="preserve"> find </w:t>
      </w:r>
      <m:oMath>
        <m:sSup>
          <m:sSupPr>
            <m:ctrlPr>
              <w:rPr>
                <w:rFonts w:ascii="Cambria Math" w:hAnsi="Cambria Math" w:cs="David"/>
                <w:i/>
              </w:rPr>
            </m:ctrlPr>
          </m:sSupPr>
          <m:e>
            <m:r>
              <w:rPr>
                <w:rFonts w:ascii="Cambria Math" w:hAnsi="Cambria Math" w:cs="David"/>
              </w:rPr>
              <m:t>x</m:t>
            </m:r>
          </m:e>
          <m:sup>
            <m:r>
              <w:rPr>
                <w:rFonts w:ascii="Cambria Math" w:hAnsi="Cambria Math" w:cs="David"/>
              </w:rPr>
              <m:t>*</m:t>
            </m:r>
          </m:sup>
        </m:sSup>
      </m:oMath>
      <w:r w:rsidR="00443656" w:rsidRPr="00443656">
        <w:t xml:space="preserve"> by an exhaustive search over the set </w:t>
      </w:r>
      <w:r w:rsidR="006A6B33">
        <w:t>{</w:t>
      </w:r>
      <m:oMath>
        <m:r>
          <w:rPr>
            <w:rFonts w:ascii="Cambria Math" w:hAnsi="Cambria Math"/>
          </w:rPr>
          <m:t>X}</m:t>
        </m:r>
      </m:oMath>
      <w:r>
        <w:t xml:space="preserve">. </w:t>
      </w:r>
      <w:r w:rsidR="0024766F" w:rsidRPr="00A94E8D">
        <w:t>Stochastic methods</w:t>
      </w:r>
      <w:r w:rsidR="0024766F">
        <w:rPr>
          <w:b/>
          <w:bCs/>
        </w:rPr>
        <w:t xml:space="preserve"> </w:t>
      </w:r>
      <w:r w:rsidR="00D646FB">
        <w:t xml:space="preserve">involve </w:t>
      </w:r>
      <w:r w:rsidR="00D646FB" w:rsidRPr="000E6C2B">
        <w:t>random</w:t>
      </w:r>
      <w:r w:rsidR="000E6C2B" w:rsidRPr="000E6C2B">
        <w:t xml:space="preserve"> elements</w:t>
      </w:r>
      <w:r w:rsidR="00B64F90">
        <w:t xml:space="preserve"> </w:t>
      </w:r>
      <w:r w:rsidR="00573791">
        <w:t>that</w:t>
      </w:r>
      <w:r w:rsidR="00B64F90">
        <w:t xml:space="preserve"> try</w:t>
      </w:r>
      <w:r w:rsidR="000E6C2B" w:rsidRPr="000E6C2B">
        <w:t xml:space="preserve"> to reduce the computational burden of pure random search</w:t>
      </w:r>
      <w:r w:rsidR="00900C6F">
        <w:t xml:space="preserve">. </w:t>
      </w:r>
      <w:r w:rsidR="00900C6F">
        <w:rPr>
          <w:rFonts w:ascii="Calibri" w:hAnsi="Calibri" w:cs="Calibri"/>
        </w:rPr>
        <w:t>﻿</w:t>
      </w:r>
      <w:r w:rsidR="00900C6F">
        <w:t xml:space="preserve">At the </w:t>
      </w:r>
      <w:bookmarkStart w:id="95" w:name="OLE_LINK72"/>
      <w:bookmarkStart w:id="96" w:name="OLE_LINK73"/>
      <w:r w:rsidR="00900C6F">
        <w:t>outset</w:t>
      </w:r>
      <w:bookmarkEnd w:id="95"/>
      <w:bookmarkEnd w:id="96"/>
      <w:r w:rsidR="00900C6F">
        <w:t>, a random sample of points in the set</w:t>
      </w:r>
      <w:r w:rsidR="006A6B33">
        <w:t xml:space="preserve"> </w:t>
      </w:r>
      <w:bookmarkStart w:id="97" w:name="OLE_LINK74"/>
      <w:bookmarkStart w:id="98" w:name="OLE_LINK75"/>
      <w:r w:rsidR="006A6B33">
        <w:t>{</w:t>
      </w:r>
      <m:oMath>
        <m:r>
          <w:rPr>
            <w:rFonts w:ascii="Cambria Math" w:hAnsi="Cambria Math"/>
          </w:rPr>
          <m:t>X}</m:t>
        </m:r>
      </m:oMath>
      <w:r w:rsidR="00900C6F">
        <w:t xml:space="preserve"> </w:t>
      </w:r>
      <w:bookmarkEnd w:id="97"/>
      <w:bookmarkEnd w:id="98"/>
      <w:r w:rsidR="00900C6F">
        <w:t>is picked.</w:t>
      </w:r>
      <w:r w:rsidR="00100E7D">
        <w:t xml:space="preserve"> </w:t>
      </w:r>
      <w:r w:rsidR="00900C6F">
        <w:t>Then</w:t>
      </w:r>
      <w:r w:rsidR="00D646FB">
        <w:t>,</w:t>
      </w:r>
      <w:r w:rsidR="00900C6F">
        <w:t xml:space="preserve"> each method manipulates the sample points </w:t>
      </w:r>
      <w:r w:rsidR="00314D85">
        <w:t xml:space="preserve">using different </w:t>
      </w:r>
      <w:r w:rsidR="00314D85" w:rsidRPr="00A94E8D">
        <w:rPr>
          <w:rFonts w:cs="David"/>
        </w:rPr>
        <w:t>heuristics</w:t>
      </w:r>
      <w:r w:rsidR="00BA3EA8" w:rsidRPr="00BA3EA8">
        <w:rPr>
          <w:rFonts w:cs="David"/>
        </w:rPr>
        <w:t>,</w:t>
      </w:r>
      <w:r w:rsidR="00BA3EA8">
        <w:rPr>
          <w:rFonts w:cs="David"/>
          <w:b/>
          <w:bCs/>
        </w:rPr>
        <w:t xml:space="preserve"> </w:t>
      </w:r>
      <w:r w:rsidR="00BA3EA8" w:rsidRPr="00BA3EA8">
        <w:rPr>
          <w:rFonts w:cs="David"/>
        </w:rPr>
        <w:t xml:space="preserve">which are </w:t>
      </w:r>
      <w:r w:rsidR="00BA3EA8">
        <w:rPr>
          <w:rFonts w:cs="David"/>
        </w:rPr>
        <w:t xml:space="preserve">sets of rules for deciding which potential solution out of </w:t>
      </w:r>
      <w:bookmarkStart w:id="99" w:name="OLE_LINK76"/>
      <w:bookmarkStart w:id="100" w:name="OLE_LINK77"/>
      <w:r w:rsidR="00BA3EA8">
        <w:t>{</w:t>
      </w:r>
      <m:oMath>
        <m:r>
          <w:rPr>
            <w:rFonts w:ascii="Cambria Math" w:hAnsi="Cambria Math"/>
          </w:rPr>
          <m:t>X}</m:t>
        </m:r>
      </m:oMath>
      <w:r w:rsidR="00BA3EA8">
        <w:t xml:space="preserve"> </w:t>
      </w:r>
      <w:bookmarkEnd w:id="99"/>
      <w:bookmarkEnd w:id="100"/>
      <w:r w:rsidR="00BA3EA8">
        <w:rPr>
          <w:rFonts w:cs="David"/>
        </w:rPr>
        <w:t>should next be generated and teste</w:t>
      </w:r>
      <w:r w:rsidR="006E61FF">
        <w:rPr>
          <w:rFonts w:cs="David"/>
        </w:rPr>
        <w:t>d</w:t>
      </w:r>
      <w:r w:rsidR="00E951EA">
        <w:rPr>
          <w:rFonts w:cs="David"/>
          <w:b/>
          <w:bCs/>
        </w:rPr>
        <w:t xml:space="preserve"> </w:t>
      </w:r>
      <w:r w:rsidR="00E951EA">
        <w:rPr>
          <w:rFonts w:cs="David"/>
          <w:b/>
          <w:bCs/>
        </w:rPr>
        <w:fldChar w:fldCharType="begin" w:fldLock="1"/>
      </w:r>
      <w:r w:rsidR="0014054E">
        <w:rPr>
          <w:rFonts w:cs="David"/>
          <w:b/>
          <w:bCs/>
        </w:rPr>
        <w:instrText>ADDIN CSL_CITATION {"citationItems":[{"id":"ITEM-1","itemData":{"DOI":"10.1016/B978-0-12-800806-5/00016-0","ISBN":"9780128008065","author":[{"dropping-particle":"","family":"Concepts","given":"Global Optimization","non-dropping-particle":"","parse-names":false,"suffix":""}],"edition":"Fourth Edi","id":"ITEM-1","issued":{"date-parts":[["2017"]]},"number-of-pages":"707-738","publisher":"Elsevier Inc.","title":"Introduction to Optimum Design, Chapter 16 -Global Optimization Concepts and Methods","type":"book"},"uris":["http://www.mendeley.com/documents/?uuid=cb60566a-184c-478f-863a-573deadb5b6c"]}],"mendeley":{"formattedCitation":"[43]","plainTextFormattedCitation":"[43]","previouslyFormattedCitation":"[43]"},"properties":{"noteIndex":0},"schema":"https://github.com/citation-style-language/schema/raw/master/csl-citation.json"}</w:instrText>
      </w:r>
      <w:r w:rsidR="00E951EA">
        <w:rPr>
          <w:rFonts w:cs="David"/>
          <w:b/>
          <w:bCs/>
        </w:rPr>
        <w:fldChar w:fldCharType="separate"/>
      </w:r>
      <w:r w:rsidR="00EC0326" w:rsidRPr="00EC0326">
        <w:rPr>
          <w:rFonts w:cs="David"/>
          <w:bCs/>
          <w:noProof/>
        </w:rPr>
        <w:t>[43]</w:t>
      </w:r>
      <w:r w:rsidR="00E951EA">
        <w:rPr>
          <w:rFonts w:cs="David"/>
          <w:b/>
          <w:bCs/>
        </w:rPr>
        <w:fldChar w:fldCharType="end"/>
      </w:r>
      <w:r w:rsidR="005F27AF" w:rsidRPr="005F27AF">
        <w:rPr>
          <w:rFonts w:cs="David"/>
        </w:rPr>
        <w:t>.</w:t>
      </w:r>
      <w:r w:rsidR="005F27AF">
        <w:rPr>
          <w:rFonts w:cs="David"/>
          <w:b/>
          <w:bCs/>
        </w:rPr>
        <w:t xml:space="preserve"> </w:t>
      </w:r>
      <w:r w:rsidR="00CF7CCA" w:rsidRPr="00A94E8D">
        <w:rPr>
          <w:rFonts w:cs="David"/>
        </w:rPr>
        <w:t>L</w:t>
      </w:r>
      <w:r w:rsidR="00C06F95" w:rsidRPr="00A94E8D">
        <w:rPr>
          <w:rFonts w:cs="David"/>
        </w:rPr>
        <w:t xml:space="preserve">ocal search </w:t>
      </w:r>
      <w:r w:rsidR="00C06F95" w:rsidRPr="00A94E8D">
        <w:rPr>
          <w:rFonts w:cs="David"/>
        </w:rPr>
        <w:lastRenderedPageBreak/>
        <w:t>algorithms</w:t>
      </w:r>
      <w:r w:rsidR="00CF7CCA">
        <w:rPr>
          <w:rFonts w:cs="David"/>
        </w:rPr>
        <w:t xml:space="preserve"> </w:t>
      </w:r>
      <w:r w:rsidR="005118A1">
        <w:rPr>
          <w:rFonts w:cs="David"/>
        </w:rPr>
        <w:t xml:space="preserve">(often referred to as </w:t>
      </w:r>
      <w:r w:rsidR="005118A1" w:rsidRPr="00A94E8D">
        <w:rPr>
          <w:rFonts w:cs="David"/>
        </w:rPr>
        <w:t>hill climbers</w:t>
      </w:r>
      <w:r w:rsidR="005118A1">
        <w:rPr>
          <w:rFonts w:cs="David"/>
        </w:rPr>
        <w:t xml:space="preserve">), </w:t>
      </w:r>
      <w:r w:rsidR="00CE5F50">
        <w:rPr>
          <w:rFonts w:cs="David"/>
        </w:rPr>
        <w:t xml:space="preserve">work by </w:t>
      </w:r>
      <w:r w:rsidR="00B81022">
        <w:rPr>
          <w:rFonts w:cs="David"/>
        </w:rPr>
        <w:t>taking a starting solution x, and then searching</w:t>
      </w:r>
      <w:r w:rsidR="00D57357">
        <w:rPr>
          <w:rFonts w:cs="David"/>
        </w:rPr>
        <w:t xml:space="preserve"> </w:t>
      </w:r>
      <w:r w:rsidR="00D57357">
        <w:t>{</w:t>
      </w:r>
      <m:oMath>
        <m:r>
          <w:rPr>
            <w:rFonts w:ascii="Cambria Math" w:hAnsi="Cambria Math"/>
          </w:rPr>
          <m:t>X}</m:t>
        </m:r>
      </m:oMath>
      <w:r w:rsidR="00D57357">
        <w:t xml:space="preserve"> </w:t>
      </w:r>
      <w:r w:rsidR="00B81022">
        <w:rPr>
          <w:rFonts w:cs="David"/>
        </w:rPr>
        <w:t xml:space="preserve">in </w:t>
      </w:r>
      <w:r w:rsidR="0038560D">
        <w:rPr>
          <w:rFonts w:cs="David"/>
        </w:rPr>
        <w:t xml:space="preserve">the </w:t>
      </w:r>
      <w:r w:rsidR="0038560D" w:rsidRPr="0038560D">
        <w:rPr>
          <w:rFonts w:ascii="Calibri" w:hAnsi="Calibri" w:cs="Calibri"/>
        </w:rPr>
        <w:t>﻿</w:t>
      </w:r>
      <w:r w:rsidR="0038560D" w:rsidRPr="0038560D">
        <w:rPr>
          <w:rFonts w:cs="David"/>
        </w:rPr>
        <w:t>neighbori</w:t>
      </w:r>
      <w:r w:rsidR="0038560D">
        <w:rPr>
          <w:rFonts w:cs="David"/>
        </w:rPr>
        <w:t xml:space="preserve">ng environment </w:t>
      </w:r>
      <w:r w:rsidR="00B81022">
        <w:rPr>
          <w:rFonts w:cs="David"/>
        </w:rPr>
        <w:t xml:space="preserve">for one x’ that </w:t>
      </w:r>
      <w:r w:rsidR="006F5D39">
        <w:rPr>
          <w:rFonts w:cs="David"/>
        </w:rPr>
        <w:t>fulfils</w:t>
      </w:r>
      <w:r w:rsidR="00B81022">
        <w:rPr>
          <w:rFonts w:cs="David"/>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&gt;f</m:t>
        </m:r>
        <m:d>
          <m:dPr>
            <m:ctrlPr>
              <w:rPr>
                <w:rFonts w:ascii="Cambria Math" w:hAnsi="Cambria Math"/>
                <w:i/>
              </w:rPr>
            </m:ctrlPr>
          </m:dPr>
          <m:e>
            <m:r>
              <w:rPr>
                <w:rFonts w:ascii="Cambria Math" w:hAnsi="Cambria Math"/>
              </w:rPr>
              <m:t>x</m:t>
            </m:r>
          </m:e>
        </m:d>
      </m:oMath>
      <w:r w:rsidR="00B81022">
        <w:rPr>
          <w:rFonts w:cs="David"/>
        </w:rPr>
        <w:t xml:space="preserve">. </w:t>
      </w:r>
      <w:r w:rsidR="00D57357">
        <w:rPr>
          <w:rFonts w:cs="David"/>
        </w:rPr>
        <w:t xml:space="preserve">The process will eventually lead to the identification of a local optimum, </w:t>
      </w:r>
      <w:r w:rsidR="007B77C2">
        <w:rPr>
          <w:rFonts w:cs="David"/>
        </w:rPr>
        <w:t>with</w:t>
      </w:r>
      <w:r w:rsidR="00D57357">
        <w:rPr>
          <w:rFonts w:cs="David"/>
        </w:rPr>
        <w:t xml:space="preserve"> no guarantee for the quality of the solution found, compared to </w:t>
      </w:r>
      <m:oMath>
        <m:sSup>
          <m:sSupPr>
            <m:ctrlPr>
              <w:rPr>
                <w:rFonts w:ascii="Cambria Math" w:hAnsi="Cambria Math" w:cs="David"/>
                <w:i/>
              </w:rPr>
            </m:ctrlPr>
          </m:sSupPr>
          <m:e>
            <m:r>
              <w:rPr>
                <w:rFonts w:ascii="Cambria Math" w:hAnsi="Cambria Math" w:cs="David"/>
              </w:rPr>
              <m:t>x</m:t>
            </m:r>
          </m:e>
          <m:sup>
            <m:r>
              <w:rPr>
                <w:rFonts w:ascii="Cambria Math" w:hAnsi="Cambria Math" w:cs="David"/>
              </w:rPr>
              <m:t>*</m:t>
            </m:r>
          </m:sup>
        </m:sSup>
      </m:oMath>
      <w:r w:rsidR="00D57357">
        <w:rPr>
          <w:rFonts w:cs="David"/>
        </w:rPr>
        <w:t xml:space="preserve">. As a result, </w:t>
      </w:r>
      <w:bookmarkStart w:id="101" w:name="OLE_LINK78"/>
      <w:bookmarkStart w:id="102" w:name="OLE_LINK79"/>
      <w:r w:rsidR="00D57357">
        <w:rPr>
          <w:rFonts w:cs="David"/>
        </w:rPr>
        <w:t>local searches are usually incorporated in stochastic methods to yield candidate global optimums, from which the best point is eventually picked</w:t>
      </w:r>
      <w:bookmarkEnd w:id="101"/>
      <w:bookmarkEnd w:id="102"/>
      <w:r w:rsidR="00ED23B2">
        <w:rPr>
          <w:rFonts w:cs="David"/>
        </w:rPr>
        <w:t xml:space="preserve"> </w:t>
      </w:r>
      <w:r w:rsidR="00ED23B2">
        <w:rPr>
          <w:rFonts w:cs="David"/>
        </w:rPr>
        <w:fldChar w:fldCharType="begin" w:fldLock="1"/>
      </w:r>
      <w:r w:rsidR="00273EF3">
        <w:rPr>
          <w:rFonts w:cs="David"/>
        </w:rPr>
        <w:instrText>ADDIN CSL_CITATION {"citationItems":[{"id":"ITEM-1","itemData":{"DOI":"10.4304/jcp.2.6.85-93","ISSN":"1796203X","abstract":"Following a toxic contaminant release, either accidental or intentional, predicting the transport and dispersion of the contaminant becomes a critical problem for Homeland Defense and DoD agencies. To produce accurate predictions requires characterizing both the source of hazardous material and the local meteorological conditions. Decision makers use information on contaminant source location and transport prediction to decide on the best methods to mitigate and prevent effects. The problem has both observational and computational aspects. Field monitors are likely to be used to detect the release and measure concentrations of the toxic material. Algorithms are then required to invert the problem in order to infer the characteristics of the source and the local meteorology. Here, a genetic algorithm is coupled with transport and dispersion models to assimilate sensor data in order to characterize emission sources and the wind vector. The parameters computed include two dimensional source location, amount of the release, and wind direction. This methodology is demonstrated for a basic Gaussian plume dispersion model and verified in the context of an identical twin numerical experiment, in which synthetic dispersion data is created with the same dispersion model. Error bounds are set using Monte Carlo techniques and robustness assessed by adding white noise. Algorithm speed is tuned by optimizing the parameters of the genetic algorithm. Specific GA configurations and cost function formulations are discussed. © 2007 ACADEMY PUBLISHER.","author":[{"dropping-particle":"","family":"Haupt","given":"Sue Ellen","non-dropping-particle":"","parse-names":false,"suffix":""},{"dropping-particle":"","family":"Young","given":"George S.","non-dropping-particle":"","parse-names":false,"suffix":""},{"dropping-particle":"","family":"Allen","given":"Christopher T.","non-dropping-particle":"","parse-names":false,"suffix":""}],"container-title":"Journal of Computers (Finland)","id":"ITEM-1","issue":"6","issued":{"date-parts":[["2007"]]},"page":"85-93","title":"A genetic algorithm method to assimilate sensor data for a toxic contaminant release","type":"article-journal","volume":"2"},"uris":["http://www.mendeley.com/documents/?uuid=c74ca1d8-25d9-4714-ac29-a1569ecd6454"]}],"mendeley":{"formattedCitation":"[44]","plainTextFormattedCitation":"[44]","previouslyFormattedCitation":"[44]"},"properties":{"noteIndex":0},"schema":"https://github.com/citation-style-language/schema/raw/master/csl-citation.json"}</w:instrText>
      </w:r>
      <w:r w:rsidR="00ED23B2">
        <w:rPr>
          <w:rFonts w:cs="David"/>
        </w:rPr>
        <w:fldChar w:fldCharType="separate"/>
      </w:r>
      <w:r w:rsidR="00ED23B2" w:rsidRPr="00ED23B2">
        <w:rPr>
          <w:rFonts w:cs="David"/>
          <w:noProof/>
        </w:rPr>
        <w:t>[44]</w:t>
      </w:r>
      <w:r w:rsidR="00ED23B2">
        <w:rPr>
          <w:rFonts w:cs="David"/>
        </w:rPr>
        <w:fldChar w:fldCharType="end"/>
      </w:r>
      <w:r w:rsidR="00D57357">
        <w:rPr>
          <w:rFonts w:cs="David"/>
        </w:rPr>
        <w:t xml:space="preserve">. </w:t>
      </w:r>
    </w:p>
    <w:p w14:paraId="0F2CD9AC" w14:textId="5F253CA6" w:rsidR="00976723" w:rsidRDefault="009B4650" w:rsidP="00E87BA7">
      <w:pPr>
        <w:ind w:right="-2" w:firstLine="720"/>
      </w:pPr>
      <w:r>
        <w:t xml:space="preserve">Evolutionary Algorithms (EA) </w:t>
      </w:r>
      <w:r w:rsidR="00763C4E">
        <w:t>are</w:t>
      </w:r>
      <w:r w:rsidR="00AA6B0F">
        <w:t xml:space="preserve"> </w:t>
      </w:r>
      <w:r w:rsidR="00567E21">
        <w:t xml:space="preserve">classified as </w:t>
      </w:r>
      <w:r w:rsidR="00AA6B0F" w:rsidRPr="00A10451">
        <w:rPr>
          <w:rFonts w:cs="David" w:hint="cs"/>
          <w:color w:val="000000" w:themeColor="text1"/>
        </w:rPr>
        <w:t>Meta</w:t>
      </w:r>
      <w:r w:rsidR="0060255F">
        <w:rPr>
          <w:rFonts w:cs="David"/>
          <w:color w:val="000000" w:themeColor="text1"/>
        </w:rPr>
        <w:t xml:space="preserve"> (i.e., problem-independent)-</w:t>
      </w:r>
      <w:bookmarkStart w:id="103" w:name="OLE_LINK82"/>
      <w:bookmarkStart w:id="104" w:name="OLE_LINK83"/>
      <w:r w:rsidR="00AA6B0F" w:rsidRPr="00A10451">
        <w:rPr>
          <w:rFonts w:cs="David" w:hint="cs"/>
          <w:color w:val="000000" w:themeColor="text1"/>
        </w:rPr>
        <w:t xml:space="preserve">heuristic </w:t>
      </w:r>
      <w:bookmarkEnd w:id="103"/>
      <w:bookmarkEnd w:id="104"/>
      <w:r w:rsidR="00AA6B0F" w:rsidRPr="00A10451">
        <w:rPr>
          <w:rFonts w:cs="David" w:hint="cs"/>
          <w:color w:val="000000" w:themeColor="text1"/>
        </w:rPr>
        <w:t>optimization algorithms</w:t>
      </w:r>
      <w:r w:rsidR="00766EDF">
        <w:rPr>
          <w:rFonts w:cs="David"/>
          <w:color w:val="000000" w:themeColor="text1"/>
        </w:rPr>
        <w:t xml:space="preserve">. </w:t>
      </w:r>
      <w:r w:rsidR="004C3E1E">
        <w:t>Inspired by the biological theory</w:t>
      </w:r>
      <w:r w:rsidR="0014054E">
        <w:t xml:space="preserve"> </w:t>
      </w:r>
      <w:r w:rsidR="0014054E">
        <w:fldChar w:fldCharType="begin" w:fldLock="1"/>
      </w:r>
      <w:r w:rsidR="00273EF3">
        <w:instrText>ADDIN CSL_CITATION {"citationItems":[{"id":"ITEM-1","itemData":{"ISBN":"0262581116","author":[{"dropping-particle":"","family":"Holland","given":"John Henry","non-dropping-particle":"","parse-names":false,"suffix":""}],"id":"ITEM-1","issued":{"date-parts":[["1992"]]},"publisher":"MIT press","title":"Adaptation in natural and artificial systems: an introductory analysis with applications to biology, control, and artificial intelligence","type":"book"},"uris":["http://www.mendeley.com/documents/?uuid=1f99316f-b92a-4ec7-8cb8-23b50a17aed0"]}],"mendeley":{"formattedCitation":"[45]","plainTextFormattedCitation":"[45]","previouslyFormattedCitation":"[45]"},"properties":{"noteIndex":0},"schema":"https://github.com/citation-style-language/schema/raw/master/csl-citation.json"}</w:instrText>
      </w:r>
      <w:r w:rsidR="0014054E">
        <w:fldChar w:fldCharType="separate"/>
      </w:r>
      <w:r w:rsidR="00ED23B2" w:rsidRPr="00ED23B2">
        <w:rPr>
          <w:noProof/>
        </w:rPr>
        <w:t>[45]</w:t>
      </w:r>
      <w:r w:rsidR="0014054E">
        <w:fldChar w:fldCharType="end"/>
      </w:r>
      <w:r w:rsidR="004C3E1E">
        <w:t xml:space="preserve">, </w:t>
      </w:r>
      <w:r w:rsidR="003F5B1C">
        <w:rPr>
          <w:rFonts w:cs="David"/>
          <w:color w:val="000000" w:themeColor="text1"/>
        </w:rPr>
        <w:t>if</w:t>
      </w:r>
      <w:r w:rsidR="004C19BD">
        <w:rPr>
          <w:rFonts w:cs="David"/>
          <w:color w:val="000000" w:themeColor="text1"/>
        </w:rPr>
        <w:t xml:space="preserve"> given a </w:t>
      </w:r>
      <w:r w:rsidR="002C30C3" w:rsidRPr="002C30C3">
        <w:t>population of individuals (</w:t>
      </w:r>
      <w:r w:rsidR="004C19BD">
        <w:t xml:space="preserve">i.e., </w:t>
      </w:r>
      <w:r w:rsidR="002C30C3" w:rsidRPr="002C30C3">
        <w:t>a set of candidate solutions)</w:t>
      </w:r>
      <w:r w:rsidR="003F5B1C">
        <w:t>, t</w:t>
      </w:r>
      <w:r w:rsidR="002C30C3" w:rsidRPr="002C30C3">
        <w:t>he environmental pressure causes natural selection</w:t>
      </w:r>
      <w:r w:rsidR="00F82580">
        <w:t xml:space="preserve"> and</w:t>
      </w:r>
      <w:r w:rsidR="004C3E1E">
        <w:t xml:space="preserve"> </w:t>
      </w:r>
      <w:r w:rsidR="00F8036B">
        <w:t xml:space="preserve">so </w:t>
      </w:r>
      <w:r w:rsidR="00F82580">
        <w:t>a</w:t>
      </w:r>
      <w:r w:rsidR="002C30C3" w:rsidRPr="002C30C3">
        <w:t>ccording to a fitness measure (</w:t>
      </w:r>
      <w:r w:rsidR="00BD35D7">
        <w:t xml:space="preserve">i.e., </w:t>
      </w:r>
      <w:r w:rsidR="0039023E">
        <w:t xml:space="preserve">an </w:t>
      </w:r>
      <w:r w:rsidR="002C30C3" w:rsidRPr="002C30C3">
        <w:t>objective function), the better candidates have a higher chance to survive and reproduce</w:t>
      </w:r>
      <w:r w:rsidR="004C3E1E">
        <w:t xml:space="preserve"> </w:t>
      </w:r>
      <w:r w:rsidR="009E529C">
        <w:t>(</w:t>
      </w:r>
      <w:r w:rsidR="00803BBB">
        <w:t xml:space="preserve">i.e., to </w:t>
      </w:r>
      <w:r w:rsidR="009E529C">
        <w:t>stay</w:t>
      </w:r>
      <w:r w:rsidR="00803BBB">
        <w:t xml:space="preserve"> in the set of candidate solutions and </w:t>
      </w:r>
      <w:r w:rsidR="00284FEB">
        <w:t>generate new solutions by variation operators</w:t>
      </w:r>
      <w:r w:rsidR="00B64587">
        <w:t xml:space="preserve"> such as crossover</w:t>
      </w:r>
      <w:r w:rsidR="002F7797">
        <w:t xml:space="preserve"> and mutation</w:t>
      </w:r>
      <w:r w:rsidR="00284FEB">
        <w:t>)</w:t>
      </w:r>
      <w:r w:rsidR="002C30C3" w:rsidRPr="002C30C3">
        <w:t xml:space="preserve">. </w:t>
      </w:r>
      <w:r w:rsidR="000711F6">
        <w:t>Crossover of t</w:t>
      </w:r>
      <w:r w:rsidR="002C30C3" w:rsidRPr="002C30C3">
        <w:t>wo or more selected parents (</w:t>
      </w:r>
      <w:r w:rsidR="00C53CD2">
        <w:t xml:space="preserve">i.e., </w:t>
      </w:r>
      <w:r w:rsidR="002C30C3" w:rsidRPr="002C30C3">
        <w:t xml:space="preserve">selected solutions) </w:t>
      </w:r>
      <w:r w:rsidR="000711F6">
        <w:t xml:space="preserve">may </w:t>
      </w:r>
      <w:r w:rsidR="002C30C3" w:rsidRPr="002C30C3">
        <w:t xml:space="preserve">result in one </w:t>
      </w:r>
      <w:r w:rsidR="00CB1801" w:rsidRPr="002C30C3">
        <w:t>offspring</w:t>
      </w:r>
      <w:r w:rsidR="002C30C3" w:rsidRPr="002C30C3">
        <w:t xml:space="preserve"> </w:t>
      </w:r>
      <w:r w:rsidR="00CB1801" w:rsidRPr="002C30C3">
        <w:t xml:space="preserve">or more </w:t>
      </w:r>
      <w:r w:rsidR="002C30C3" w:rsidRPr="002C30C3">
        <w:t>(</w:t>
      </w:r>
      <w:r w:rsidR="004D6524">
        <w:t xml:space="preserve">i.e., </w:t>
      </w:r>
      <w:r w:rsidR="002C30C3" w:rsidRPr="002C30C3">
        <w:t xml:space="preserve">new solutions) </w:t>
      </w:r>
      <w:r w:rsidR="000711F6">
        <w:rPr>
          <w:rFonts w:cs="David"/>
          <w:color w:val="000000" w:themeColor="text1"/>
        </w:rPr>
        <w:t xml:space="preserve">that based on their fitness will </w:t>
      </w:r>
      <w:r w:rsidR="002C30C3" w:rsidRPr="002C30C3">
        <w:t>compete with the old candidates for a place in the next generation</w:t>
      </w:r>
      <w:r w:rsidR="00293A9B">
        <w:t xml:space="preserve"> </w:t>
      </w:r>
      <w:r w:rsidR="00293A9B">
        <w:fldChar w:fldCharType="begin" w:fldLock="1"/>
      </w:r>
      <w:r w:rsidR="0014054E">
        <w:instrText>ADDIN CSL_CITATION {"citationItems":[{"id":"ITEM-1","itemData":{"author":[{"dropping-particle":"","family":"Eiben","given":"Agoston E","non-dropping-particle":"","parse-names":false,"suffix":""},{"dropping-particle":"","family":"Smith","given":"James E","non-dropping-particle":"","parse-names":false,"suffix":""}],"edition":"2nd Editio","id":"ITEM-1","issued":{"date-parts":[["2007"]]},"publisher":"Springer","title":"Introduction to evolutionary computing","type":"book","volume":"53"},"uris":["http://www.mendeley.com/documents/?uuid=d86e2d26-101f-4d22-9ec1-68eb355c7f07"]}],"mendeley":{"formattedCitation":"[42]","plainTextFormattedCitation":"[42]","previouslyFormattedCitation":"[42]"},"properties":{"noteIndex":0},"schema":"https://github.com/citation-style-language/schema/raw/master/csl-citation.json"}</w:instrText>
      </w:r>
      <w:r w:rsidR="00293A9B">
        <w:fldChar w:fldCharType="separate"/>
      </w:r>
      <w:r w:rsidR="00EC0326" w:rsidRPr="00EC0326">
        <w:rPr>
          <w:noProof/>
        </w:rPr>
        <w:t>[42]</w:t>
      </w:r>
      <w:r w:rsidR="00293A9B">
        <w:fldChar w:fldCharType="end"/>
      </w:r>
      <w:r w:rsidR="002C30C3" w:rsidRPr="002C30C3">
        <w:t>.</w:t>
      </w:r>
      <w:r w:rsidR="00B5255F">
        <w:t xml:space="preserve"> </w:t>
      </w:r>
    </w:p>
    <w:p w14:paraId="7613F50E" w14:textId="3CCBC1E6" w:rsidR="00F4203D" w:rsidRDefault="00D46C39" w:rsidP="00BC5C6E">
      <w:pPr>
        <w:ind w:right="-2" w:firstLine="720"/>
        <w:rPr>
          <w:rFonts w:cs="David"/>
          <w:rtl/>
        </w:rPr>
      </w:pPr>
      <w:r w:rsidRPr="0033728A">
        <w:rPr>
          <w:rFonts w:cs="David"/>
          <w:color w:val="000000" w:themeColor="text1"/>
        </w:rPr>
        <w:t xml:space="preserve">The ability of </w:t>
      </w:r>
      <w:r>
        <w:rPr>
          <w:rFonts w:cs="David"/>
          <w:color w:val="000000" w:themeColor="text1"/>
        </w:rPr>
        <w:t>EA</w:t>
      </w:r>
      <w:r w:rsidRPr="0033728A">
        <w:rPr>
          <w:rFonts w:cs="David"/>
          <w:color w:val="000000" w:themeColor="text1"/>
        </w:rPr>
        <w:t xml:space="preserve"> to maintain </w:t>
      </w:r>
      <w:r w:rsidR="0033728A" w:rsidRPr="0033728A">
        <w:rPr>
          <w:rFonts w:cs="David"/>
          <w:color w:val="000000" w:themeColor="text1"/>
        </w:rPr>
        <w:t xml:space="preserve">a diverse set of </w:t>
      </w:r>
      <w:r w:rsidR="008E6D75">
        <w:rPr>
          <w:rFonts w:cs="David"/>
          <w:color w:val="000000" w:themeColor="text1"/>
        </w:rPr>
        <w:t xml:space="preserve">solutions, by </w:t>
      </w:r>
      <w:r w:rsidR="008E6D75">
        <w:rPr>
          <w:rFonts w:cs="David"/>
        </w:rPr>
        <w:t xml:space="preserve">creating new solutions from a non-uniform distribution, </w:t>
      </w:r>
      <w:r w:rsidR="0033728A" w:rsidRPr="0033728A">
        <w:rPr>
          <w:rFonts w:cs="David"/>
          <w:color w:val="000000" w:themeColor="text1"/>
        </w:rPr>
        <w:t>not only provides means of escaping from one local optimum</w:t>
      </w:r>
      <w:r w:rsidR="00146671">
        <w:rPr>
          <w:rFonts w:cs="David"/>
          <w:color w:val="000000" w:themeColor="text1"/>
        </w:rPr>
        <w:t xml:space="preserve"> </w:t>
      </w:r>
      <w:r w:rsidR="00146671" w:rsidRPr="00A10451">
        <w:rPr>
          <w:rFonts w:cs="David" w:hint="cs"/>
        </w:rPr>
        <w:fldChar w:fldCharType="begin" w:fldLock="1"/>
      </w:r>
      <w:r w:rsidR="00146671">
        <w:rPr>
          <w:rFonts w:cs="David"/>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mendeley":{"formattedCitation":"[23]","plainTextFormattedCitation":"[23]","previouslyFormattedCitation":"[23]"},"properties":{"noteIndex":0},"schema":"https://github.com/citation-style-language/schema/raw/master/csl-citation.json"}</w:instrText>
      </w:r>
      <w:r w:rsidR="00146671" w:rsidRPr="00A10451">
        <w:rPr>
          <w:rFonts w:cs="David" w:hint="cs"/>
        </w:rPr>
        <w:fldChar w:fldCharType="separate"/>
      </w:r>
      <w:r w:rsidR="00146671" w:rsidRPr="005F4045">
        <w:rPr>
          <w:rFonts w:cs="David"/>
          <w:noProof/>
        </w:rPr>
        <w:t>[23]</w:t>
      </w:r>
      <w:r w:rsidR="00146671" w:rsidRPr="00A10451">
        <w:rPr>
          <w:rFonts w:cs="David" w:hint="cs"/>
        </w:rPr>
        <w:fldChar w:fldCharType="end"/>
      </w:r>
      <w:r w:rsidR="009743DA">
        <w:rPr>
          <w:rFonts w:cs="David"/>
        </w:rPr>
        <w:t xml:space="preserve"> and handling</w:t>
      </w:r>
      <w:r w:rsidR="009743DA" w:rsidRPr="00A10451">
        <w:rPr>
          <w:rFonts w:cs="David" w:hint="cs"/>
        </w:rPr>
        <w:t xml:space="preserve"> poor initial estimates</w:t>
      </w:r>
      <w:r w:rsidR="00146671">
        <w:rPr>
          <w:rFonts w:cs="David"/>
          <w:color w:val="000000" w:themeColor="text1"/>
        </w:rPr>
        <w:t xml:space="preserve">; </w:t>
      </w:r>
      <w:r w:rsidR="0033728A" w:rsidRPr="0033728A">
        <w:rPr>
          <w:rFonts w:cs="David"/>
          <w:color w:val="000000" w:themeColor="text1"/>
        </w:rPr>
        <w:t>it provides means of coping with large and discontinuous search spaces</w:t>
      </w:r>
      <w:r w:rsidR="008E6D75">
        <w:rPr>
          <w:rFonts w:cs="David"/>
          <w:color w:val="000000" w:themeColor="text1"/>
        </w:rPr>
        <w:t xml:space="preserve">. </w:t>
      </w:r>
      <w:r w:rsidR="00976723">
        <w:rPr>
          <w:rFonts w:cs="David"/>
          <w:color w:val="000000" w:themeColor="text1"/>
        </w:rPr>
        <w:t xml:space="preserve">As a consequence, </w:t>
      </w:r>
      <w:r w:rsidR="002D10D5">
        <w:rPr>
          <w:rFonts w:cs="David"/>
          <w:color w:val="000000" w:themeColor="text1"/>
        </w:rPr>
        <w:t xml:space="preserve">EA </w:t>
      </w:r>
      <w:r w:rsidR="00E25C7C" w:rsidRPr="00A10451">
        <w:rPr>
          <w:rFonts w:cs="David" w:hint="cs"/>
        </w:rPr>
        <w:t>were shown to provide near-optimal results in many studies</w:t>
      </w:r>
      <w:r w:rsidR="00E25C7C">
        <w:rPr>
          <w:rFonts w:cs="David"/>
        </w:rPr>
        <w:t xml:space="preserve"> (e.g., </w:t>
      </w:r>
      <w:r w:rsidR="00E25C7C" w:rsidRPr="00A10451">
        <w:rPr>
          <w:rFonts w:cs="David" w:hint="cs"/>
        </w:rPr>
        <w:t xml:space="preserve"> </w:t>
      </w:r>
      <w:r w:rsidR="00E25C7C" w:rsidRPr="00A10451">
        <w:rPr>
          <w:rFonts w:cs="David" w:hint="cs"/>
        </w:rPr>
        <w:fldChar w:fldCharType="begin" w:fldLock="1"/>
      </w:r>
      <w:r w:rsidR="0044442C">
        <w:rPr>
          <w:rFonts w:cs="David"/>
        </w:rPr>
        <w:instrText>ADDIN CSL_CITATION {"citationItems":[{"id":"ITEM-1","itemData":{"DOI":"10.1155/2007/54731","ISSN":"16871472","abstract":"A modeling framework for the problem of deploying a set of heterogeneous sensors in a field with time-varying differential surveillance requirements is presented. The problem is formulated as mixed integer mathematical program with the objective to maximize coverage of a given field. Two metaheuristics are used to solve this problem. The first heuristic adopts a genetic algorithm (GA) approach while the second heuristic implements a simulated annealing (SA) algorithm. A set of experiments is used to illustrate the capabilities of the developed models and to compare their performance. The experiments investigate the effect of parameters related to the size of the sensor deployment problem including number of deployed sensors, size of the monitored field, and length of the monitoring horizon. They also examine several endogenous parameters related to the developed GA and SA algorithms.","author":[{"dropping-particle":"","family":"Ramadan","given":"Rabie","non-dropping-particle":"","parse-names":false,"suffix":""},{"dropping-particle":"","family":"El-Rewini","given":"Hesham","non-dropping-particle":"","parse-names":false,"suffix":""},{"dropping-particle":"","family":"Abdelghany","given":"Khaled","non-dropping-particle":"","parse-names":false,"suffix":""}],"container-title":"Eurasip Journal on Wireless Communications and Networking","id":"ITEM-1","issued":{"date-parts":[["2007"]]},"title":"Optimal and approximate approaches for deployment of heterogeneous sensing devices","type":"article-journal","volume":"2007"},"uris":["http://www.mendeley.com/documents/?uuid=498c9d05-c230-4a71-b5b5-6bf870ce6fb8"]},{"id":"ITEM-2","itemData":{"DOI":"10.1109/SAS.2009.4801767","ISBN":"9781424427871","author":[{"dropping-particle":"","family":"Carter","given":"Brian","non-dropping-particle":"","parse-names":false,"suffix":""},{"dropping-particle":"","family":"Ragade","given":"Rammohan","non-dropping-particle":"","parse-names":false,"suffix":""}],"container-title":"SAS 2009 - IEEE Sensors Applications Symposium Proceedings","id":"ITEM-2","issued":{"date-parts":[["2009"]]},"page":"7-12","publisher":"IEEE","title":"A probabilistic model for the deployment of sensors","type":"article-journal"},"uris":["http://www.mendeley.com/documents/?uuid=5eadab95-3abc-452b-af6d-251dcbbe3b30"]},{"id":"ITEM-3","itemData":{"DOI":"10.1080/10286600701695471","ISBN":"9724829278","ISSN":"10286608","abstract":"A simple, straightforward, modified genetic algorithm scheme for contaminant source characterization using imperfect sensors is presented and demonstrated in this study. Previous work on this subject concentrated on developing source-inversion models using sensors that provide accurate, unbiased, contamination concentration measurements. The developed contamination source-detection model is implemented using three sensor types: (1) perfect sensors providing accurate, unbiased, contamination concentration measurements; (2) sensors transmitting fuzzy measured information (i.e., high, medium, and low contamination); and (3) '0-1' (Boolean) sensors indicating only a contamination presence. A comparison between the three sensor types is explored taking into consideration thesystem's response time (i.e., the time elapsed between a contaminant detection and a decision-maker's response action). The methodology capabilities are demonstrated using two example applications of increasing complexity, showing the trade-offs between the sensor types and the model abilities to receive a unique solution to the source-detection problem.","author":[{"dropping-particle":"","family":"Preis","given":"Ami","non-dropping-particle":"","parse-names":false,"suffix":""},{"dropping-particle":"","family":"Ostfeld","given":"Avi","non-dropping-particle":"","parse-names":false,"suffix":""}],"container-title":"Civil Engineering and Environmental Systems","id":"ITEM-3","issue":"1","issued":{"date-parts":[["2008"]]},"page":"29-39","title":"Genetic algorithm for contaminant source characterization using imperfect sensors","type":"article-journal","volume":"25"},"uris":["http://www.mendeley.com/documents/?uuid=97bf1ade-c129-4b24-b694-0e68d826f34c"]},{"id":"ITEM-4","itemData":{"DOI":"10.1061/(asce)wr.1943-5452.0000053","ISSN":"0733-9496","abstract":"During the last two decades, the water resources planning and management profession has seen a dramatic increase in the development and application of various types of evolutionary algorithms (EAs). This observation is especially true for application of genetic algorithms, arguably the most popular of the several types of EAs. Generally speaking, EAs repeatedly prove to be flexible and powerful tools in solving an array of complex water resources problems. This paper provides a comprehensive review of state-of-the-art methods and their applications in the field of water resources planning and management. A primary goal in this ASCE Task Committee effort is to identify in an organized fashion some of the seminal contributions of EAs in the areas of water distribution systems, urban drainage and sewer systems, water supply and wastewater treatment, hydrologic and fluvial modeling, groundwater systems, and parameter identification. The paper also identifies major challenges and opportunities for the future, including a call to address larger-scale problems that are wrought with uncertainty and an expanded need for cross fertilization and collaboration among our field's subdisciplines. Evolutionary computation will continue to evolve in the future as we encounter increased problem complexities and uncertainty and as the societal pressure for more innovative and efficient solutions rises.","author":[{"dropping-particle":"","family":"Nicklow John, Reed Patrick, Savic Dragan, Dessalegne Tibebe, Harrell Laura, Chan-Hilton Amy, Karamouz Mohammad, Minsker Barbara, Ostfeld Avi, Singh Abhishek","given":"Zechman Emily","non-dropping-particle":"","parse-names":false,"suffix":""}],"container-title":"Journal of Water Resources Planning and Management","id":"ITEM-4","issue":"4","issued":{"date-parts":[["2010"]]},"page":"412-432","title":"State of the Art for Genetic Algorithms and Beyond in Water Resources Planning and Management","type":"article-journal","volume":"136"},"uris":["http://www.mendeley.com/documents/?uuid=ed62dbde-1e95-46b4-8a57-82071dcc04b1"]}],"mendeley":{"formattedCitation":"[30], [46]–[48]","plainTextFormattedCitation":"[30], [46]–[48]","previouslyFormattedCitation":"[30], [46]–[48]"},"properties":{"noteIndex":0},"schema":"https://github.com/citation-style-language/schema/raw/master/csl-citation.json"}</w:instrText>
      </w:r>
      <w:r w:rsidR="00E25C7C" w:rsidRPr="00A10451">
        <w:rPr>
          <w:rFonts w:cs="David" w:hint="cs"/>
        </w:rPr>
        <w:fldChar w:fldCharType="separate"/>
      </w:r>
      <w:r w:rsidR="001E20E7" w:rsidRPr="001E20E7">
        <w:rPr>
          <w:rFonts w:cs="David"/>
          <w:noProof/>
        </w:rPr>
        <w:t>[30], [46]–[48]</w:t>
      </w:r>
      <w:r w:rsidR="00E25C7C" w:rsidRPr="00A10451">
        <w:rPr>
          <w:rFonts w:cs="David" w:hint="cs"/>
        </w:rPr>
        <w:fldChar w:fldCharType="end"/>
      </w:r>
      <w:r w:rsidR="00E25C7C">
        <w:rPr>
          <w:rFonts w:cs="David"/>
        </w:rPr>
        <w:t>)</w:t>
      </w:r>
      <w:r w:rsidR="00976723">
        <w:rPr>
          <w:rFonts w:cs="David"/>
        </w:rPr>
        <w:t>.</w:t>
      </w:r>
      <w:bookmarkEnd w:id="93"/>
      <w:bookmarkEnd w:id="94"/>
      <w:r w:rsidR="004D76ED">
        <w:rPr>
          <w:rFonts w:cs="David"/>
        </w:rPr>
        <w:t xml:space="preserve"> </w:t>
      </w:r>
      <w:r w:rsidR="003D75BC">
        <w:rPr>
          <w:rFonts w:cs="David"/>
        </w:rPr>
        <w:t xml:space="preserve">EA </w:t>
      </w:r>
      <w:r w:rsidR="004D76ED">
        <w:rPr>
          <w:rFonts w:cs="David"/>
        </w:rPr>
        <w:t xml:space="preserve">were applied </w:t>
      </w:r>
      <w:r w:rsidR="003B340D">
        <w:rPr>
          <w:rFonts w:cs="David"/>
        </w:rPr>
        <w:t>to</w:t>
      </w:r>
      <w:r w:rsidR="00EE6620">
        <w:rPr>
          <w:rFonts w:cs="David"/>
        </w:rPr>
        <w:t xml:space="preserve"> </w:t>
      </w:r>
      <w:r w:rsidR="004D76ED">
        <w:rPr>
          <w:rFonts w:cs="David"/>
        </w:rPr>
        <w:t xml:space="preserve">many </w:t>
      </w:r>
      <w:r w:rsidR="00EE6620">
        <w:rPr>
          <w:rFonts w:cs="David"/>
        </w:rPr>
        <w:t>STE problems</w:t>
      </w:r>
      <w:r w:rsidR="007C020A">
        <w:rPr>
          <w:rFonts w:cs="David"/>
        </w:rPr>
        <w:t xml:space="preserve">; </w:t>
      </w:r>
      <w:r w:rsidR="00124D25" w:rsidRPr="00F4203D">
        <w:rPr>
          <w:rFonts w:cs="David"/>
        </w:rPr>
        <w:t>Haupt et al.</w:t>
      </w:r>
      <w:r w:rsidR="006F47EF">
        <w:rPr>
          <w:rFonts w:cs="David"/>
        </w:rPr>
        <w:t xml:space="preserve"> </w:t>
      </w:r>
      <w:r w:rsidR="00273EF3">
        <w:rPr>
          <w:rFonts w:cs="David"/>
        </w:rPr>
        <w:t xml:space="preserve">was the first to </w:t>
      </w:r>
      <w:r w:rsidR="006F47EF">
        <w:rPr>
          <w:rFonts w:cs="David"/>
        </w:rPr>
        <w:t xml:space="preserve">demonstrate the </w:t>
      </w:r>
      <w:r w:rsidR="00F51BB5">
        <w:rPr>
          <w:rFonts w:cs="David"/>
        </w:rPr>
        <w:t xml:space="preserve">ability </w:t>
      </w:r>
      <w:r w:rsidR="00025D8A">
        <w:rPr>
          <w:rFonts w:cs="David"/>
        </w:rPr>
        <w:t xml:space="preserve">of an EA </w:t>
      </w:r>
      <w:r w:rsidR="00F51BB5">
        <w:rPr>
          <w:rFonts w:cs="David"/>
        </w:rPr>
        <w:t xml:space="preserve">to optimize the source calibration factors that couple </w:t>
      </w:r>
      <w:r w:rsidR="006F47EF">
        <w:rPr>
          <w:rFonts w:cs="David"/>
        </w:rPr>
        <w:t>a Gaussian plume ATD model with readings from receptor</w:t>
      </w:r>
      <w:r w:rsidR="00F51BB5">
        <w:rPr>
          <w:rFonts w:cs="David"/>
        </w:rPr>
        <w:t>s</w:t>
      </w:r>
      <w:r w:rsidR="00025D8A">
        <w:rPr>
          <w:rFonts w:cs="David"/>
        </w:rPr>
        <w:t xml:space="preserve"> </w:t>
      </w:r>
      <w:r w:rsidR="00025D8A">
        <w:rPr>
          <w:rFonts w:cs="David"/>
        </w:rPr>
        <w:fldChar w:fldCharType="begin" w:fldLock="1"/>
      </w:r>
      <w:r w:rsidR="001E20E7">
        <w:rPr>
          <w:rFonts w:cs="David"/>
        </w:rPr>
        <w:instrText>ADDIN CSL_CITATION {"citationItems":[{"id":"ITEM-1","itemData":{"DOI":"10.1175/JAM2359.1","ISSN":"15588424","abstract":"A methodology for characterizing emission sources is presented that couples a dispersion and transport model with a pollution receptor model. This coupling allows the use of the backward (receptor) model to calibrate the forward (dispersion) model, potentially across a wide range of meteorological conditions. Moreover, by using a receptor model one can calibrate from observations taken in a multisource setting. This approach offers practical advantages over calibrating via single-source artificial release experiments. A genetic algorithm is used to optimize the source calibration factors that couple the two models. The ability of the genetic algorithm to correctly couple these two models is demonstrated for two separate source-receptor configurations using synthetic meteorological and receptor data. The calibration factors underlying the synthetic data are successfully reconstructed by this optimization process. A Monte Carlo technique is used to compute error bounds for the resulting estimates of the calibration factors. By creating synthetic data with random noise, it is possible to quantify the robustness of the model's results in the face of variability. When white noise is incorporated into the synthetic pollutant signal at the receptors, the genetic algorithm is still able to compute the calibration factors of the coupled model up to a signal-to-noise ratio of about 2. Beyond that level of noise, the average of many coupled model optimization runs still provides a reasonable estimate of the calibration factor until the noise is an order of magnitude greater than the signal. The calibration factor linking the dispersion to the receptor model provides an estimate of the uncertainty in the combined monitoring and modeling process. This approach recognizes the mismatch between the ensemble average dispersion modeling technology and matching a single realization time of monitored data. © 2006 American Meteorological Society.","author":[{"dropping-particle":"","family":"Haupt","given":"Sue Ellen","non-dropping-particle":"","parse-names":false,"suffix":""},{"dropping-particle":"","family":"Young","given":"George S.","non-dropping-particle":"","parse-names":false,"suffix":""},{"dropping-particle":"","family":"Allen","given":"Christopher T.","non-dropping-particle":"","parse-names":false,"suffix":""}],"container-title":"Journal of Applied Meteorology and Climatology","id":"ITEM-1","issue":"3","issued":{"date-parts":[["2006"]]},"page":"476-490","title":"Validation of a receptor-dispersion model coupled with a genetic algorithm using synthetic data","type":"article-journal","volume":"45"},"uris":["http://www.mendeley.com/documents/?uuid=04764d9d-7368-4db8-9537-b72505ac234e"]},{"id":"ITEM-2","itemData":{"DOI":"10.1016/j.atmosenv.2005.08.027","ISSN":"13522310","abstract":"A technique is presented for coupling receptor to dispersion models using a genetic algorithm to optimize the calibration factors, linking the two models. The backward-looking receptor model is based on the chemical mass balance model, but in this case, is formulated to break down pollutant contributions according to independent meteorological periods. For demonstration purposes the dispersion model is a basic Gaussian plume model, but could easily be substituted with a more refined model. The key to linking these two models is a genetic algorithm. The technique described here could prove useful for apportioning monitored pollutant to its sources, calibrating dispersion models, source position identification, monitor siting, and estimating total uncertainty. © 2005 Elsevier Ltd. All rights reserved.","author":[{"dropping-particle":"","family":"Haupt","given":"Sue Ellen","non-dropping-particle":"","parse-names":false,"suffix":""}],"container-title":"Atmospheric Environment","id":"ITEM-2","issue":"37","issued":{"date-parts":[["2005"]]},"page":"7181-7189","title":"A demonstration of coupled receptor/dispersion modeling with a genetic algorithm","type":"article-journal","volume":"39"},"uris":["http://www.mendeley.com/documents/?uuid=6e3d603a-651a-4493-8903-24573e355e80"]}],"mendeley":{"formattedCitation":"[49], [50]","plainTextFormattedCitation":"[49], [50]","previouslyFormattedCitation":"[49], [50]"},"properties":{"noteIndex":0},"schema":"https://github.com/citation-style-language/schema/raw/master/csl-citation.json"}</w:instrText>
      </w:r>
      <w:r w:rsidR="00025D8A">
        <w:rPr>
          <w:rFonts w:cs="David"/>
        </w:rPr>
        <w:fldChar w:fldCharType="separate"/>
      </w:r>
      <w:r w:rsidR="001E20E7" w:rsidRPr="001E20E7">
        <w:rPr>
          <w:rFonts w:cs="David"/>
          <w:noProof/>
        </w:rPr>
        <w:t>[49], [50]</w:t>
      </w:r>
      <w:r w:rsidR="00025D8A">
        <w:rPr>
          <w:rFonts w:cs="David"/>
        </w:rPr>
        <w:fldChar w:fldCharType="end"/>
      </w:r>
      <w:r w:rsidR="00F51BB5">
        <w:rPr>
          <w:rFonts w:cs="David"/>
        </w:rPr>
        <w:t>.</w:t>
      </w:r>
      <w:r w:rsidR="006F47EF">
        <w:rPr>
          <w:rFonts w:cs="David"/>
        </w:rPr>
        <w:t xml:space="preserve"> </w:t>
      </w:r>
      <w:r w:rsidR="00F4203D" w:rsidRPr="00F4203D">
        <w:rPr>
          <w:rFonts w:cs="David"/>
        </w:rPr>
        <w:t>Later</w:t>
      </w:r>
      <w:bookmarkStart w:id="105" w:name="OLE_LINK92"/>
      <w:bookmarkStart w:id="106" w:name="OLE_LINK93"/>
      <w:r w:rsidR="00BC713C">
        <w:rPr>
          <w:rFonts w:cs="David"/>
        </w:rPr>
        <w:t xml:space="preserve">, </w:t>
      </w:r>
      <w:r w:rsidR="00F4203D" w:rsidRPr="00F4203D">
        <w:rPr>
          <w:rFonts w:cs="David"/>
        </w:rPr>
        <w:t xml:space="preserve">Allen </w:t>
      </w:r>
      <w:bookmarkEnd w:id="105"/>
      <w:bookmarkEnd w:id="106"/>
      <w:r w:rsidR="00F4203D" w:rsidRPr="00F4203D">
        <w:rPr>
          <w:rFonts w:cs="David"/>
        </w:rPr>
        <w:t xml:space="preserve">et al. </w:t>
      </w:r>
      <w:r w:rsidR="00BC713C">
        <w:rPr>
          <w:rFonts w:cs="David"/>
        </w:rPr>
        <w:fldChar w:fldCharType="begin" w:fldLock="1"/>
      </w:r>
      <w:r w:rsidR="001E20E7">
        <w:rPr>
          <w:rFonts w:cs="David"/>
        </w:rPr>
        <w:instrText>ADDIN CSL_CITATION {"citationItems":[{"id":"ITEM-1","itemData":{"DOI":"10.1016/j.atmosenv.2006.11.007","ISSN":"13522310","abstract":"In homeland security applications, it is often necessary to characterize the source location and strength of a potentially harmful contaminant. Correct source characterization requires accurate meteorological data such as wind direction. Unfortunately, available meteorological data is often inaccurate or unrepresentative, having insufficient spatial and temporal resolution for precise modeling of pollutant dispersion. To address this issue, a method is presented that simultaneously determines the surface wind direction and the pollutant source characteristics. This method compares monitored receptor data to pollutant dispersion model output and uses a genetic algorithm (GA) to find the combination of source location, source strength, and surface wind direction that best matches the dispersion model output to the receptor data. A GA optimizes variables using principles from genetics and evolution. The approach is validated with an identical twin experiment using synthetic receptor data and a Gaussian plume equation as the dispersion model. Given sufficient receptor data, the GA is able to reproduce the wind direction, source location, and source strength. Additional runs incorporating white noise into the receptor data to simulate real-world variability demonstrate that the GA is still capable of computing the correct solution, as long as the magnitude of the noise does not exceed that of the receptor data. © 2006 Elsevier Ltd. All rights reserved.","author":[{"dropping-particle":"","family":"Allen","given":"Christopher T.","non-dropping-particle":"","parse-names":false,"suffix":""},{"dropping-particle":"","family":"Young","given":"George S.","non-dropping-particle":"","parse-names":false,"suffix":""},{"dropping-particle":"","family":"Haupt","given":"Sue Ellen","non-dropping-particle":"","parse-names":false,"suffix":""}],"container-title":"Atmospheric Environment","id":"ITEM-1","issue":"11","issued":{"date-parts":[["2007"]]},"page":"2283-2289","title":"Improving pollutant source characterization by better estimating wind direction with a genetic algorithm","type":"article-journal","volume":"41"},"uris":["http://www.mendeley.com/documents/?uuid=caeb4e95-4f3a-4435-992c-630306f59a9b"]}],"mendeley":{"formattedCitation":"[51]","plainTextFormattedCitation":"[51]","previouslyFormattedCitation":"[51]"},"properties":{"noteIndex":0},"schema":"https://github.com/citation-style-language/schema/raw/master/csl-citation.json"}</w:instrText>
      </w:r>
      <w:r w:rsidR="00BC713C">
        <w:rPr>
          <w:rFonts w:cs="David"/>
        </w:rPr>
        <w:fldChar w:fldCharType="separate"/>
      </w:r>
      <w:r w:rsidR="001E20E7" w:rsidRPr="001E20E7">
        <w:rPr>
          <w:rFonts w:cs="David"/>
          <w:noProof/>
        </w:rPr>
        <w:t>[51]</w:t>
      </w:r>
      <w:r w:rsidR="00BC713C">
        <w:rPr>
          <w:rFonts w:cs="David"/>
        </w:rPr>
        <w:fldChar w:fldCharType="end"/>
      </w:r>
      <w:r w:rsidR="00BC713C">
        <w:rPr>
          <w:rFonts w:cs="David"/>
        </w:rPr>
        <w:t xml:space="preserve"> </w:t>
      </w:r>
      <w:r w:rsidR="00F4203D" w:rsidRPr="00F4203D">
        <w:rPr>
          <w:rFonts w:cs="David"/>
        </w:rPr>
        <w:t xml:space="preserve">used this method to </w:t>
      </w:r>
      <w:r w:rsidR="00A87A5D" w:rsidRPr="00F4203D">
        <w:rPr>
          <w:rFonts w:cs="David"/>
        </w:rPr>
        <w:t>characterize</w:t>
      </w:r>
      <w:r w:rsidR="00F4203D" w:rsidRPr="00F4203D">
        <w:rPr>
          <w:rFonts w:cs="David"/>
        </w:rPr>
        <w:t xml:space="preserve"> a pollutant source by estimating its location, strength and the surface wind direction</w:t>
      </w:r>
      <w:r w:rsidR="003C051A">
        <w:rPr>
          <w:rFonts w:cs="David"/>
        </w:rPr>
        <w:t>,</w:t>
      </w:r>
      <w:r w:rsidR="00F4203D" w:rsidRPr="00F4203D">
        <w:rPr>
          <w:rFonts w:cs="David"/>
        </w:rPr>
        <w:t xml:space="preserve"> </w:t>
      </w:r>
      <w:r w:rsidR="00ED23B2">
        <w:rPr>
          <w:rFonts w:cs="David"/>
        </w:rPr>
        <w:t xml:space="preserve">this way </w:t>
      </w:r>
      <w:r w:rsidR="00F4203D" w:rsidRPr="00F4203D">
        <w:rPr>
          <w:rFonts w:cs="David"/>
        </w:rPr>
        <w:t>account</w:t>
      </w:r>
      <w:r w:rsidR="003C051A">
        <w:rPr>
          <w:rFonts w:cs="David"/>
        </w:rPr>
        <w:t>ing</w:t>
      </w:r>
      <w:r w:rsidR="00F4203D" w:rsidRPr="00F4203D">
        <w:rPr>
          <w:rFonts w:cs="David"/>
        </w:rPr>
        <w:t xml:space="preserve"> for the sparse resolution of meteorological wind field</w:t>
      </w:r>
      <w:r w:rsidR="003C051A">
        <w:rPr>
          <w:rFonts w:cs="David"/>
        </w:rPr>
        <w:t xml:space="preserve">. </w:t>
      </w:r>
      <w:r w:rsidR="00B57737">
        <w:rPr>
          <w:rFonts w:cs="David"/>
        </w:rPr>
        <w:t xml:space="preserve">Other </w:t>
      </w:r>
      <w:r w:rsidR="003B340D">
        <w:rPr>
          <w:rFonts w:cs="David"/>
        </w:rPr>
        <w:t xml:space="preserve">modifications </w:t>
      </w:r>
      <w:r w:rsidR="003978F7">
        <w:rPr>
          <w:rFonts w:cs="David"/>
        </w:rPr>
        <w:t xml:space="preserve">to this method </w:t>
      </w:r>
      <w:r w:rsidR="00BE76E4">
        <w:rPr>
          <w:rFonts w:cs="David"/>
        </w:rPr>
        <w:t xml:space="preserve">included </w:t>
      </w:r>
      <w:r w:rsidR="002D258A">
        <w:rPr>
          <w:rFonts w:cs="David"/>
        </w:rPr>
        <w:t xml:space="preserve">the use of more complex ATD models </w:t>
      </w:r>
      <w:r w:rsidR="003170F9">
        <w:rPr>
          <w:rFonts w:cs="David"/>
        </w:rPr>
        <w:fldChar w:fldCharType="begin" w:fldLock="1"/>
      </w:r>
      <w:r w:rsidR="001E20E7">
        <w:rPr>
          <w:rFonts w:cs="David"/>
        </w:rPr>
        <w:instrText>ADDIN CSL_CITATION {"citationItems":[{"id":"ITEM-1","itemData":{"DOI":"10.1016/j.atmosenv.2015.09.016","ISSN":"18732844","abstract":"Accurate simulations of the atmospheric transport and dispersion (AT&amp;D) of hazardous airborne materials rely heavily on the source term parameters necessary to characterize the initial release and meteorological conditions that drive the downwind dispersion. In many cases the source parameters are not known and consequently based on rudimentary assumptions. This is particularly true of accidental releases and the intentional releases associated with terrorist incidents. When available, meteorological observations are often not representative of the conditions at the location of the release and the use of these non-representative meteorological conditions can result in significant errors in the hazard assessments downwind of the sensors, even when the other source parameters are accurately characterized. Here, we describe a computationally efficient methodology to characterize both the release source parameters and the low-level winds (eg. winds near the surface) required to produce a refined downwind hazard. This methodology, known as the Variational Iterative Refinement Source Term Estimation (STE) Algorithm (VIRSA), consists of a combination of modeling systems. These systems include a back-trajectory based source inversion method, a forward Gaussian puff dispersion model, a variational refinement algorithm that uses both a simple forward AT&amp;D model that is a surrogate for the more complex Gaussian puff model and a formal adjoint of this surrogate model. The back-trajectory based method is used to calculate a \"first guess\" source estimate based on the available observations of the airborne contaminant plume and atmospheric conditions. The variational refinement algorithm is then used to iteratively refine the first guess STE parameters and meteorological variables. The algorithm has been evaluated across a wide range of scenarios of varying complexity. It has been shown to improve the source parameters for location by several hundred percent (normalized by the distance from source to the closest sampler), and improve mass estimates by several orders of magnitude. Furthermore, it also has the ability to operate in scenarios with inconsistencies between the wind and airborne contaminant sensor observations and adjust the wind to provide a better match between the hazard prediction and the observations.","author":[{"dropping-particle":"","family":"Bieringer","given":"Paul E.","non-dropping-particle":"","parse-names":false,"suffix":""},{"dropping-particle":"","family":"Rodriguez","given":"Luna M.","non-dropping-particle":"","parse-names":false,"suffix":""},{"dropping-particle":"","family":"Vandenberghe","given":"Francois","non-dropping-particle":"","parse-names":false,"suffix":""},{"dropping-particle":"","family":"Hurst","given":"Jonathan G.","non-dropping-particle":"","parse-names":false,"suffix":""},{"dropping-particle":"","family":"Bieberbach","given":"George","non-dropping-particle":"","parse-names":false,"suffix":""},{"dropping-particle":"","family":"Sykes","given":"Ian","non-dropping-particle":"","parse-names":false,"suffix":""},{"dropping-particle":"","family":"Hannan","given":"John R.","non-dropping-particle":"","parse-names":false,"suffix":""},{"dropping-particle":"","family":"Zaragoza","given":"Jake","non-dropping-particle":"","parse-names":false,"suffix":""},{"dropping-particle":"","family":"Fry","given":"Richard N.","non-dropping-particle":"","parse-names":false,"suffix":""}],"container-title":"Atmospheric Environment","id":"ITEM-1","issued":{"date-parts":[["2015"]]},"page":"206-219","publisher":"Elsevier Ltd","title":"Automated source term and wind parameter estimation for atmospheric transport and dispersion applications","type":"article-journal","volume":"122"},"uris":["http://www.mendeley.com/documents/?uuid=62459c6f-39ef-4ee4-b54e-19f0a7fe5b3e"]}],"mendeley":{"formattedCitation":"[52]","plainTextFormattedCitation":"[52]","previouslyFormattedCitation":"[52]"},"properties":{"noteIndex":0},"schema":"https://github.com/citation-style-language/schema/raw/master/csl-citation.json"}</w:instrText>
      </w:r>
      <w:r w:rsidR="003170F9">
        <w:rPr>
          <w:rFonts w:cs="David"/>
        </w:rPr>
        <w:fldChar w:fldCharType="separate"/>
      </w:r>
      <w:r w:rsidR="001E20E7" w:rsidRPr="001E20E7">
        <w:rPr>
          <w:rFonts w:cs="David"/>
          <w:noProof/>
        </w:rPr>
        <w:t>[52]</w:t>
      </w:r>
      <w:r w:rsidR="003170F9">
        <w:rPr>
          <w:rFonts w:cs="David"/>
        </w:rPr>
        <w:fldChar w:fldCharType="end"/>
      </w:r>
      <w:r w:rsidR="002D258A">
        <w:rPr>
          <w:rFonts w:cs="David"/>
        </w:rPr>
        <w:t xml:space="preserve"> or the calculations of the number of sensors necessary to identify multiple source and wind parameters </w:t>
      </w:r>
      <w:r w:rsidR="003170F9">
        <w:rPr>
          <w:rFonts w:cs="David"/>
        </w:rPr>
        <w:fldChar w:fldCharType="begin" w:fldLock="1"/>
      </w:r>
      <w:r w:rsidR="001E20E7">
        <w:rPr>
          <w:rFonts w:cs="David"/>
        </w:rPr>
        <w:instrText>ADDIN CSL_CITATION {"citationItems":[{"id":"ITEM-1","itemData":{"DOI":"10.1016/j.atmosenv.2010.01.003","ISSN":"13522310","abstract":"Source term estimation algorithms compute unknown atmospheric transport and dispersion modeling variables from concentration observations made by sensors in the field. Insufficient spatial and temporal resolution in the meteorological data as well as inherent uncertainty in the wind field data make source term estimation and the prediction of subsequent transport and dispersion extremely difficult. This work addresses the question: how many sensors are necessary in order to successfully estimate the source term and meteorological variables required for atmospheric transport and dispersion modeling? The source term estimation system presented here uses a robust optimization technique - a genetic algorithm (GA) - to find the combination of source location, source height, source strength, surface wind direction, surface wind speed, and time of release that produces a concentration field that best matches the sensor observations. The approach is validated using the Gaussian puff as the dispersion model in identical twin numerical experiments. The limits of the system are tested by incorporating additive and multiplicative noise into the synthetic data. The minimum requirements for data quantity and quality are determined by an extensive grid sensitivity analysis. Finally, a metric is developed for quantifying the minimum number of sensors necessary to accurately estimate the source term and to obtain the relevant wind information. © 2010 Elsevier Ltd.","author":[{"dropping-particle":"","family":"Long","given":"Kerrie J.","non-dropping-particle":"","parse-names":false,"suffix":""},{"dropping-particle":"","family":"Haupt","given":"Sue Ellen","non-dropping-particle":"","parse-names":false,"suffix":""},{"dropping-particle":"","family":"Young","given":"George S.","non-dropping-particle":"","parse-names":false,"suffix":""}],"container-title":"Atmospheric Environment","id":"ITEM-1","issue":"12","issued":{"date-parts":[["2010"]]},"page":"1558-1567","publisher":"Elsevier Ltd","title":"Assessing sensitivity of source term estimation","type":"article-journal","volume":"44"},"uris":["http://www.mendeley.com/documents/?uuid=4404d18f-9127-48b4-a7dd-4816bd97d839"]}],"mendeley":{"formattedCitation":"[53]","plainTextFormattedCitation":"[53]","previouslyFormattedCitation":"[53]"},"properties":{"noteIndex":0},"schema":"https://github.com/citation-style-language/schema/raw/master/csl-citation.json"}</w:instrText>
      </w:r>
      <w:r w:rsidR="003170F9">
        <w:rPr>
          <w:rFonts w:cs="David"/>
        </w:rPr>
        <w:fldChar w:fldCharType="separate"/>
      </w:r>
      <w:r w:rsidR="001E20E7" w:rsidRPr="001E20E7">
        <w:rPr>
          <w:rFonts w:cs="David"/>
          <w:noProof/>
        </w:rPr>
        <w:t>[53]</w:t>
      </w:r>
      <w:r w:rsidR="003170F9">
        <w:rPr>
          <w:rFonts w:cs="David"/>
        </w:rPr>
        <w:fldChar w:fldCharType="end"/>
      </w:r>
      <w:r w:rsidR="003170F9">
        <w:rPr>
          <w:rFonts w:cs="David"/>
        </w:rPr>
        <w:t xml:space="preserve">. </w:t>
      </w:r>
    </w:p>
    <w:p w14:paraId="300D5400" w14:textId="77777777" w:rsidR="00F810AE" w:rsidRDefault="00F810AE" w:rsidP="00F810AE">
      <w:pPr>
        <w:ind w:right="-2"/>
        <w:rPr>
          <w:rFonts w:cs="David"/>
        </w:rPr>
      </w:pPr>
    </w:p>
    <w:p w14:paraId="58AE3E6D" w14:textId="334A1ECB" w:rsidR="00674FD4" w:rsidRPr="003350FF" w:rsidRDefault="00B305D9" w:rsidP="001054AE">
      <w:pPr>
        <w:ind w:right="-2"/>
      </w:pPr>
      <w:r>
        <w:rPr>
          <w:rFonts w:cs="David"/>
        </w:rPr>
        <w:t>This proposed work offers new approaches to real-world air pollution problems, by combining environmental aspects with state-of-the-art</w:t>
      </w:r>
      <w:r w:rsidR="00BC5C6E">
        <w:rPr>
          <w:rFonts w:cs="David"/>
        </w:rPr>
        <w:t xml:space="preserve"> </w:t>
      </w:r>
      <w:r w:rsidR="0019609E">
        <w:t>optimization</w:t>
      </w:r>
      <w:r>
        <w:t xml:space="preserve"> technique</w:t>
      </w:r>
      <w:r w:rsidR="003D63BF">
        <w:t>.</w:t>
      </w:r>
      <w:r w:rsidR="00BC5C6E">
        <w:t xml:space="preserve"> </w:t>
      </w:r>
      <w:r w:rsidR="006D5326" w:rsidRPr="001876C4">
        <w:t xml:space="preserve">Using </w:t>
      </w:r>
      <w:r w:rsidR="006D5326">
        <w:t>the</w:t>
      </w:r>
      <w:r w:rsidR="006D5326" w:rsidRPr="001876C4">
        <w:t xml:space="preserve"> proposed methodology would allow decision makers to retrieve sets of optimal solutions</w:t>
      </w:r>
      <w:r w:rsidR="006D5326">
        <w:t xml:space="preserve"> for network deployment</w:t>
      </w:r>
      <w:r w:rsidR="006D5326" w:rsidRPr="001876C4">
        <w:t>, each suited for different use-cases.</w:t>
      </w:r>
      <w:r w:rsidR="006D5326">
        <w:t xml:space="preserve"> </w:t>
      </w:r>
      <w:r w:rsidR="001876C4">
        <w:t xml:space="preserve">To the best of our knowledge, and as reviewed above, no other work has offered </w:t>
      </w:r>
      <w:r w:rsidR="00F8409E">
        <w:t xml:space="preserve">such perspective </w:t>
      </w:r>
      <w:r w:rsidR="006D5326">
        <w:t xml:space="preserve">to </w:t>
      </w:r>
      <w:r w:rsidR="00E60FAD">
        <w:t xml:space="preserve">solve </w:t>
      </w:r>
      <w:r w:rsidR="00F8409E">
        <w:t>similar problems</w:t>
      </w:r>
      <w:r w:rsidR="00E60FAD">
        <w:t xml:space="preserve">. </w:t>
      </w:r>
      <w:r w:rsidR="000F3985">
        <w:t xml:space="preserve">The </w:t>
      </w:r>
      <w:r w:rsidR="00D85D87">
        <w:t xml:space="preserve">basic </w:t>
      </w:r>
      <w:r w:rsidR="000F3985">
        <w:t xml:space="preserve">proposed </w:t>
      </w:r>
      <w:r w:rsidR="000F3985" w:rsidRPr="001876C4">
        <w:t>methodology</w:t>
      </w:r>
      <w:r w:rsidR="003F5379">
        <w:t xml:space="preserve"> will be reviewed </w:t>
      </w:r>
      <w:r w:rsidR="000C2D2A">
        <w:t xml:space="preserve">thoroughly </w:t>
      </w:r>
      <w:r w:rsidR="003F5379">
        <w:t xml:space="preserve">in the next section. </w:t>
      </w:r>
    </w:p>
    <w:p w14:paraId="7FB1931B" w14:textId="69CD2ED0" w:rsidR="000742A2" w:rsidRDefault="00FD55B9" w:rsidP="007C6278">
      <w:pPr>
        <w:pStyle w:val="Heading1"/>
      </w:pPr>
      <w:bookmarkStart w:id="107" w:name="_Toc31024290"/>
      <w:r w:rsidRPr="00A10451">
        <w:rPr>
          <w:rFonts w:hint="cs"/>
        </w:rPr>
        <w:lastRenderedPageBreak/>
        <w:t xml:space="preserve">Methods and </w:t>
      </w:r>
      <w:r w:rsidR="00537979" w:rsidRPr="00A10451">
        <w:rPr>
          <w:rFonts w:hint="cs"/>
        </w:rPr>
        <w:t>Research plan</w:t>
      </w:r>
      <w:bookmarkEnd w:id="107"/>
    </w:p>
    <w:p w14:paraId="5D812400" w14:textId="51BEAB34" w:rsidR="00FB57E6" w:rsidRDefault="00FB57E6" w:rsidP="00E87BA7">
      <w:pPr>
        <w:pStyle w:val="Heading2"/>
      </w:pPr>
      <w:bookmarkStart w:id="108" w:name="_Toc31024291"/>
      <w:r>
        <w:t>Background</w:t>
      </w:r>
      <w:bookmarkEnd w:id="108"/>
    </w:p>
    <w:p w14:paraId="6E3A724C" w14:textId="66F21BDE" w:rsidR="00CD00E4" w:rsidRPr="008E4D9E" w:rsidRDefault="00D83578" w:rsidP="00E87BA7">
      <w:pPr>
        <w:rPr>
          <w:rFonts w:cs="David"/>
          <w:color w:val="000000"/>
        </w:rPr>
      </w:pPr>
      <w:r>
        <w:t>The proposed</w:t>
      </w:r>
      <w:r w:rsidR="002E5167">
        <w:t xml:space="preserve"> methodology </w:t>
      </w:r>
      <w:r>
        <w:t xml:space="preserve">requires the use of an atmospheric </w:t>
      </w:r>
      <w:r w:rsidR="001E7E62" w:rsidRPr="00A10451">
        <w:rPr>
          <w:rFonts w:cs="David" w:hint="cs"/>
          <w:color w:val="000000"/>
        </w:rPr>
        <w:t>transport and dispersion (ATD)</w:t>
      </w:r>
      <w:r w:rsidR="00232402">
        <w:rPr>
          <w:rFonts w:cs="David"/>
          <w:color w:val="000000"/>
        </w:rPr>
        <w:t xml:space="preserve"> model in order to connect sources’ emissions and predicted concentrations in </w:t>
      </w:r>
      <w:r w:rsidR="00916AEA">
        <w:rPr>
          <w:rFonts w:cs="David"/>
          <w:color w:val="000000"/>
        </w:rPr>
        <w:t>all</w:t>
      </w:r>
      <w:r w:rsidR="00232402">
        <w:rPr>
          <w:rFonts w:cs="David"/>
          <w:color w:val="000000"/>
        </w:rPr>
        <w:t xml:space="preserve"> potential locations</w:t>
      </w:r>
      <w:r w:rsidR="00916AEA">
        <w:rPr>
          <w:rFonts w:cs="David"/>
          <w:color w:val="000000"/>
        </w:rPr>
        <w:t xml:space="preserve"> to place the </w:t>
      </w:r>
      <w:r w:rsidR="00232402">
        <w:rPr>
          <w:rFonts w:cs="David"/>
          <w:color w:val="000000"/>
        </w:rPr>
        <w:t>sensors at.</w:t>
      </w:r>
      <w:r w:rsidR="00A33C92">
        <w:rPr>
          <w:rFonts w:cs="David"/>
          <w:color w:val="000000"/>
        </w:rPr>
        <w:t xml:space="preserve"> </w:t>
      </w:r>
      <w:r w:rsidR="001E7E62" w:rsidRPr="00A10451">
        <w:rPr>
          <w:rFonts w:cs="David" w:hint="cs"/>
          <w:color w:val="000000"/>
        </w:rPr>
        <w:t xml:space="preserve">Several types of fundamental dispersion models exist: box models, Gaussian plume models, </w:t>
      </w:r>
      <w:ins w:id="109" w:author="Idit Balachsan" w:date="2020-01-26T11:33:00Z">
        <w:r w:rsidR="00AC002D">
          <w:rPr>
            <w:rFonts w:cs="David"/>
            <w:color w:val="000000"/>
          </w:rPr>
          <w:t xml:space="preserve">Gaussian puff </w:t>
        </w:r>
      </w:ins>
      <w:ins w:id="110" w:author="Idit Balachsan" w:date="2020-01-26T11:30:00Z">
        <w:r w:rsidR="004442A9">
          <w:rPr>
            <w:rFonts w:cs="David"/>
            <w:color w:val="000000"/>
          </w:rPr>
          <w:t xml:space="preserve">models, </w:t>
        </w:r>
      </w:ins>
      <w:r w:rsidR="001E7E62" w:rsidRPr="00A10451">
        <w:rPr>
          <w:rFonts w:cs="David" w:hint="cs"/>
          <w:color w:val="000000"/>
        </w:rPr>
        <w:t xml:space="preserve">Lagrangian models, Eulerian dispersion models and Dense gas models as well as extensions and combinations of all of the above </w:t>
      </w:r>
      <w:r w:rsidR="001E7E62" w:rsidRPr="00A10451">
        <w:rPr>
          <w:rFonts w:cs="David" w:hint="cs"/>
          <w:color w:val="000000"/>
        </w:rPr>
        <w:fldChar w:fldCharType="begin" w:fldLock="1"/>
      </w:r>
      <w:r w:rsidR="005F4045">
        <w:rPr>
          <w:rFonts w:cs="David"/>
          <w:color w:val="000000"/>
        </w:rPr>
        <w:instrText>ADDIN CSL_CITATION {"citationItems":[{"id":"ITEM-1","itemData":{"DOI":"10.1016/j.inffus.2016.11.010","ISBN":"15662535","ISSN":"15662535","abstract":"Understanding atmospheric transport and dispersal events has an important role in a range of scenarios. Of particular importance is aiding in emergency response after an intentional or accidental chemical, biological or radiological (CBR) release. In the event of a CBR release, it is desirable to know the current and future spatial extent of the contaminant as well as its location in order to aid decision makers in emergency response. Many dispersion phenomena may be opaque or clear, thus monitoring them using visual methods will be difficult or impossible. In these scenarios, relevant concentration sensors are required to detect the substance where they can form a static network on the ground or be placed upon mobile platforms. This paper presents a review of techniques used to gain information about atmospheric dispersion events using static or mobile sensors. The review is concluded with a discussion on the current limitations of the state of the art and recommendations for future research.","author":[{"dropping-particle":"","family":"Hutchinson","given":"Michael","non-dropping-particle":"","parse-names":false,"suffix":""},{"dropping-particle":"","family":"Oh","given":"Hyondong","non-dropping-particle":"","parse-names":false,"suffix":""},{"dropping-particle":"","family":"Chen","given":"Wen Hua","non-dropping-particle":"","parse-names":false,"suffix":""}],"container-title":"Information Fusion","id":"ITEM-1","issued":{"date-parts":[["2017"]]},"page":"130-148","publisher":"Elsevier B.V.","title":"A review of source term estimation methods for atmospheric dispersion events using static or mobile sensors","type":"article-journal","volume":"36"},"uris":["http://www.mendeley.com/documents/?uuid=7fba6226-4ea0-4eed-8eb9-c679bb4b7115"]}],"mendeley":{"formattedCitation":"[23]","plainTextFormattedCitation":"[23]","previouslyFormattedCitation":"[23]"},"properties":{"noteIndex":0},"schema":"https://github.com/citation-style-language/schema/raw/master/csl-citation.json"}</w:instrText>
      </w:r>
      <w:r w:rsidR="001E7E62" w:rsidRPr="00A10451">
        <w:rPr>
          <w:rFonts w:cs="David" w:hint="cs"/>
          <w:color w:val="000000"/>
        </w:rPr>
        <w:fldChar w:fldCharType="separate"/>
      </w:r>
      <w:r w:rsidR="005F4045" w:rsidRPr="005F4045">
        <w:rPr>
          <w:rFonts w:cs="David"/>
          <w:noProof/>
          <w:color w:val="000000"/>
        </w:rPr>
        <w:t>[23]</w:t>
      </w:r>
      <w:r w:rsidR="001E7E62" w:rsidRPr="00A10451">
        <w:rPr>
          <w:rFonts w:cs="David" w:hint="cs"/>
          <w:color w:val="000000"/>
        </w:rPr>
        <w:fldChar w:fldCharType="end"/>
      </w:r>
      <w:r w:rsidR="001E7E62" w:rsidRPr="00A10451">
        <w:rPr>
          <w:rFonts w:cs="David" w:hint="cs"/>
          <w:color w:val="000000"/>
        </w:rPr>
        <w:t xml:space="preserve">. </w:t>
      </w:r>
      <w:r w:rsidR="00A962FB">
        <w:rPr>
          <w:rFonts w:cs="David"/>
          <w:color w:val="000000"/>
        </w:rPr>
        <w:t>High resolution m</w:t>
      </w:r>
      <w:r w:rsidR="001E7E62">
        <w:rPr>
          <w:rFonts w:cs="David"/>
          <w:color w:val="000000"/>
        </w:rPr>
        <w:t xml:space="preserve">odeling tools </w:t>
      </w:r>
      <w:r w:rsidR="005F4045">
        <w:rPr>
          <w:rFonts w:cs="David"/>
          <w:color w:val="000000"/>
        </w:rPr>
        <w:t>fo</w:t>
      </w:r>
      <w:r w:rsidR="00440A36">
        <w:rPr>
          <w:rFonts w:cs="David"/>
          <w:color w:val="000000"/>
        </w:rPr>
        <w:t>r</w:t>
      </w:r>
      <w:r w:rsidR="005F4045">
        <w:rPr>
          <w:rFonts w:cs="David"/>
          <w:color w:val="000000"/>
        </w:rPr>
        <w:t xml:space="preserve"> complex environments </w:t>
      </w:r>
      <w:r w:rsidR="001E7E62">
        <w:rPr>
          <w:rFonts w:cs="David"/>
          <w:color w:val="000000"/>
        </w:rPr>
        <w:t>are available for most model types</w:t>
      </w:r>
      <w:r w:rsidR="00EE2CC4">
        <w:rPr>
          <w:rFonts w:cs="David"/>
          <w:color w:val="000000"/>
        </w:rPr>
        <w:t>, such as</w:t>
      </w:r>
      <w:r w:rsidR="00130610">
        <w:rPr>
          <w:rFonts w:cs="David"/>
          <w:color w:val="000000"/>
        </w:rPr>
        <w:t xml:space="preserve"> </w:t>
      </w:r>
      <w:r w:rsidR="00051F84">
        <w:rPr>
          <w:rFonts w:cs="David"/>
          <w:color w:val="000000"/>
        </w:rPr>
        <w:t xml:space="preserve">the </w:t>
      </w:r>
      <w:r w:rsidR="00F654FA">
        <w:rPr>
          <w:rFonts w:cs="David"/>
          <w:color w:val="000000"/>
        </w:rPr>
        <w:t xml:space="preserve">Gaussian plume </w:t>
      </w:r>
      <w:r w:rsidR="00051F84">
        <w:rPr>
          <w:rFonts w:cs="David"/>
          <w:color w:val="000000"/>
        </w:rPr>
        <w:t>AERMOD</w:t>
      </w:r>
      <w:r w:rsidR="0028326D">
        <w:rPr>
          <w:rFonts w:cs="David"/>
          <w:color w:val="000000"/>
        </w:rPr>
        <w:t xml:space="preserve"> </w:t>
      </w:r>
      <w:r w:rsidR="002C2099">
        <w:rPr>
          <w:rFonts w:cs="David"/>
          <w:color w:val="000000"/>
        </w:rPr>
        <w:fldChar w:fldCharType="begin" w:fldLock="1"/>
      </w:r>
      <w:r w:rsidR="00894D8D">
        <w:rPr>
          <w:rFonts w:cs="David"/>
          <w:color w:val="000000"/>
        </w:rPr>
        <w:instrText>ADDIN CSL_CITATION {"citationItems":[{"id":"ITEM-1","itemData":{"DOI":"10.1002/ep.10129","ISSN":"02784491","abstract":"The AERMOD dispersion model was used to compute ambient air concentrations\\nof SO2 for 1-, 3-, and 24-h averaging periods using the emission\\ninventory data for Lucas County, Ohio for the year 1990. The estimated\\nconcentrations were classified based on the stability parameter,\\nMoninâ“Obukhov length (L), for the two monitoring stations located\\nin the area. The data were divided into two atmospheric stability\\nclasses (stable and convective cases) as used in the AERMOD model.\\nThese categories were further grouped into five subcategories based\\non the value of L to learn about fine details of model performance.\\nThe model evaluation was done using several statistical parameters\\nused in air quality studies.AERMOD did not yield a satisfactory performance\\nin predicting 1- and 3-h average concentrations for the multisource\\nregion but showed a slightly better performance in predicting the\\n24-h concentrations using urban option for the land use parameters.\\nThe model had a tendency to underpredict in both the stable and convective\\ncases. In the 24-h averaging period factor of two (Fa2) values suggested\\na better performance than fractional bias (FB). The model seemed\\nto perform better for the Main Street station than the Collins Park\\nstation. Limited analysis using different land use parameters reported\\nin the paper indicates that model performance may improve for certain\\ncases. Other errors include the unavoidable scatter arising from\\ndifferences between wind direction and actual transport for an averaging\\nperiod, formulation of the model, and the emission inventory. The\\nresults of the study should be used cautiously because of the limited\\nscope of the evaluation. Future work should focus on the role of\\nland use parameters in predicting concentrations at the monitors\\nand finding ways to quantify errors attributed to other factors.\\nHowever, it is clear that more guidance is needed to apply the AERMOD\\nmodel for multisource regions. Alternative schemes to divide the\\ndata should also be considered for analyzing model performance. Â©\\n2006 American Institute of Chemical Engineers Environ Prog, 2006","author":[{"dropping-particle":"","family":"Kumar","given":"Ashok","non-dropping-particle":"","parse-names":false,"suffix":""},{"dropping-particle":"","family":"Dixit","given":"Shobhit","non-dropping-particle":"","parse-names":false,"suffix":""},{"dropping-particle":"","family":"Varadarajan","given":"Charanya","non-dropping-particle":"","parse-names":false,"suffix":""},{"dropping-particle":"","family":"Vijayan","given":"Abhilash","non-dropping-particle":"","parse-names":false,"suffix":""},{"dropping-particle":"","family":"Masuraha","given":"Anand","non-dropping-particle":"","parse-names":false,"suffix":""}],"container-title":"Environmental Progress","id":"ITEM-1","issue":"2","issued":{"date-parts":[["2006"]]},"page":"141-151","title":"Evaluation of the AERMOD dispersion model as a function of atmospheric stability for an urban area","type":"article-journal","volume":"25"},"uris":["http://www.mendeley.com/documents/?uuid=6f5eccc2-1c6a-45f1-83af-8b6c021807b7"]},{"id":"ITEM-2","itemData":{"DOI":"10.1016/j.atmosenv.2014.02.054","ISSN":"18732844","abstract":"The performance of the steady-state air dispersion models AERMOD and Industrial Source Complex 2 (ISC2), and Lagrangian puff models CALPUFF and RATCHET were evaluated using the Winter Validation Tracer Study dataset. The Winter Validation Tracer Study was performed in February 1991 at the former Rocky Flats Environmental Technology Site near Denver, Colorado. Twelve, 11-htests were conducted where a conservative tracer was released and measured hourly at 140 samplers in concentric rings 8km and 16km from the release point. Performance objectives were unpaired maximum one- and nine-hour average concentration, location of plume maximum, plume impact area, arc-integrated concentration, unpaired nine-hour average concentration, and paired ensemble means. Performance objectives were aimed at addressing regulatory compliance, and dose reconstruction assessment questions. The objective of regulatory compliance is not to underestimate maximum concentrations whereas for dose reconstruction, the objective is an unbiased estimate of concentration in space and time. Performance measures included the fractional bias, normalized mean square error, geometric mean, geometric mean variance, correlation coefficient, and fraction of observations within a factor of two. The Lagrangian puff models tended to exhibit the smallest variance, highest correlation, and highest number of predictions within a factor of two compared to the steady-state models at both the 8-km and 16-km distance. Maximum one- and nine-hour average concentrations were less likely to be under-predicted by the steady-state models compared to the Lagrangian puff models. The characteristic of the steady-state models not to under-predict maximum concentrations make them well suited for regulatory compliance demonstration, whereas the Lagrangian puff models are better suited for dose reconstruction and long range transport. © 2014 The Authors.","author":[{"dropping-particle":"","family":"Rood","given":"Arthur S.","non-dropping-particle":"","parse-names":false,"suffix":""}],"container-title":"Atmospheric Environment","id":"ITEM-2","issued":{"date-parts":[["2014"]]},"page":"707-720","publisher":"Elsevier Ltd","title":"Performance evaluation of AERMOD, CALPUFF, and legacy air dispersion models using the Winter Validation Tracer Study dataset","type":"article-journal","volume":"89"},"uris":["http://www.mendeley.com/documents/?uuid=6a7e1595-98ba-4476-8217-df28fabefdfa"]}],"mendeley":{"formattedCitation":"[54], [55]","plainTextFormattedCitation":"[54], [55]","previouslyFormattedCitation":"[54], [55]"},"properties":{"noteIndex":0},"schema":"https://github.com/citation-style-language/schema/raw/master/csl-citation.json"}</w:instrText>
      </w:r>
      <w:r w:rsidR="002C2099">
        <w:rPr>
          <w:rFonts w:cs="David"/>
          <w:color w:val="000000"/>
        </w:rPr>
        <w:fldChar w:fldCharType="separate"/>
      </w:r>
      <w:r w:rsidR="001E20E7" w:rsidRPr="001E20E7">
        <w:rPr>
          <w:rFonts w:cs="David"/>
          <w:noProof/>
          <w:color w:val="000000"/>
        </w:rPr>
        <w:t>[54], [55]</w:t>
      </w:r>
      <w:r w:rsidR="002C2099">
        <w:rPr>
          <w:rFonts w:cs="David"/>
          <w:color w:val="000000"/>
        </w:rPr>
        <w:fldChar w:fldCharType="end"/>
      </w:r>
      <w:r w:rsidR="00DF481A">
        <w:rPr>
          <w:rFonts w:cs="David"/>
          <w:color w:val="000000"/>
        </w:rPr>
        <w:t xml:space="preserve"> </w:t>
      </w:r>
      <w:r w:rsidR="00051F84">
        <w:rPr>
          <w:rFonts w:cs="David"/>
          <w:color w:val="000000"/>
        </w:rPr>
        <w:t xml:space="preserve">and the </w:t>
      </w:r>
      <w:r w:rsidR="00F654FA" w:rsidRPr="00051F84">
        <w:rPr>
          <w:rFonts w:cs="David"/>
          <w:color w:val="000000"/>
        </w:rPr>
        <w:t>Eulerian grid-based</w:t>
      </w:r>
      <w:r w:rsidR="00F654FA">
        <w:rPr>
          <w:rFonts w:cs="David"/>
          <w:color w:val="000000"/>
        </w:rPr>
        <w:t xml:space="preserve"> </w:t>
      </w:r>
      <w:r w:rsidR="00051F84">
        <w:rPr>
          <w:rFonts w:cs="David"/>
          <w:color w:val="000000"/>
        </w:rPr>
        <w:t>CMAQ</w:t>
      </w:r>
      <w:r w:rsidR="00B83350">
        <w:rPr>
          <w:rFonts w:cs="David"/>
          <w:color w:val="000000"/>
        </w:rPr>
        <w:t xml:space="preserve"> </w:t>
      </w:r>
      <w:r w:rsidR="00B83350">
        <w:rPr>
          <w:rFonts w:cs="David"/>
          <w:color w:val="000000"/>
        </w:rPr>
        <w:fldChar w:fldCharType="begin" w:fldLock="1"/>
      </w:r>
      <w:r w:rsidR="00CC2DD6">
        <w:rPr>
          <w:rFonts w:cs="David"/>
          <w:color w:val="000000"/>
        </w:rPr>
        <w:instrText>ADDIN CSL_CITATION {"citationItems":[{"id":"ITEM-1","itemData":{"DOI":"10.1016/j.atmosenv.2007.09.004","ISSN":"13522310","abstract":"A modeling tool that can resolve contributions from individual sources to the urban environment is critical for air-toxics exposure assessments. Air toxics are often chemically reactive and may have background concentrations originated from distant sources. Grid models are the best-suited tools to handle the regional features of these chemicals. However, these models are not designed to resolve pollutant concentrations on local scales. Moreover, for many species of interest, having reaction time scales that are longer than the travel time across an urban area, chemical reactions can be ignored in describing local dispersion from strong individual sources making Lagrangian and plume-dispersion models practical. In this study, we test the feasibility of developing an urban hybrid simulation system. In this combination, the Community Multi-scale Air Quality model (CMAQ) provides the regional background concentrations and urban-scale photochemistry, and local models such as Hybrid Single Particle Lagrangian Integrated Trajectory model (HYSPLIT) and AMS/EPA Regulatory Model (AERMOD) provide the more spatially resolved concentrations due to local emission sources. In the initial application, the HYSPLIT, AERMOD, and CMAQ models are used in combination to calculate high-resolution benzene concentrations in the Houston area. The study period is from 18 August to 4 September of 2000. The Mesoscale Model 5 (MM5) is used to create meteorological fields with a horizontal resolution of 1×1 km2. In another variation to this approach, multiple HYSPLIT simulations are used to create a concentration ensemble to estimate the contribution to the concentration variability from point sources. HYSPLIT simulations are used to model two sources of concentration variability; one due to variability created by different particle trajectory pathways in the turbulent atmosphere and the other due to different flow regimes that might be introduced when using gridded data to represent meteorological data fields. The ensemble mean concentrations determined by HYSPLIT plus the concentrations estimated by AERMOD are added to the CMAQ calculated background to estimate the total mean benzene concentration. These estimated hourly mean concentrations are also compared with available field measurements.","author":[{"dropping-particle":"","family":"Stein","given":"Ariel F.","non-dropping-particle":"","parse-names":false,"suffix":""},{"dropping-particle":"","family":"Isakov","given":"Vlad","non-dropping-particle":"","parse-names":false,"suffix":""},{"dropping-particle":"","family":"Godowitch","given":"James","non-dropping-particle":"","parse-names":false,"suffix":""},{"dropping-particle":"","family":"Draxler","given":"Roland R.","non-dropping-particle":"","parse-names":false,"suffix":""}],"container-title":"Atmospheric Environment","id":"ITEM-1","issue":"40","issued":{"date-parts":[["2007"]]},"page":"9410-9426","title":"A hybrid modeling approach to resolve pollutant concentrations in an urban area","type":"article-journal","volume":"41"},"uris":["http://www.mendeley.com/documents/?uuid=8c36e9d2-7c78-4dc8-bcfe-27106dfa9c95"]}],"mendeley":{"formattedCitation":"[19]","plainTextFormattedCitation":"[19]","previouslyFormattedCitation":"[19]"},"properties":{"noteIndex":0},"schema":"https://github.com/citation-style-language/schema/raw/master/csl-citation.json"}</w:instrText>
      </w:r>
      <w:r w:rsidR="00B83350">
        <w:rPr>
          <w:rFonts w:cs="David"/>
          <w:color w:val="000000"/>
        </w:rPr>
        <w:fldChar w:fldCharType="separate"/>
      </w:r>
      <w:r w:rsidR="00B83350" w:rsidRPr="00B83350">
        <w:rPr>
          <w:rFonts w:cs="David"/>
          <w:noProof/>
          <w:color w:val="000000"/>
        </w:rPr>
        <w:t>[19]</w:t>
      </w:r>
      <w:r w:rsidR="00B83350">
        <w:rPr>
          <w:rFonts w:cs="David"/>
          <w:color w:val="000000"/>
        </w:rPr>
        <w:fldChar w:fldCharType="end"/>
      </w:r>
      <w:r w:rsidR="00051F84">
        <w:rPr>
          <w:rFonts w:cs="David"/>
          <w:color w:val="000000"/>
        </w:rPr>
        <w:t xml:space="preserve">, both developed by the US </w:t>
      </w:r>
      <w:r w:rsidR="00676D88">
        <w:rPr>
          <w:rFonts w:cs="David"/>
          <w:color w:val="000000"/>
        </w:rPr>
        <w:t>E</w:t>
      </w:r>
      <w:r w:rsidR="00051F84">
        <w:rPr>
          <w:rFonts w:cs="David"/>
          <w:color w:val="000000"/>
        </w:rPr>
        <w:t xml:space="preserve">nvironmental </w:t>
      </w:r>
      <w:r w:rsidR="00676D88">
        <w:rPr>
          <w:rFonts w:cs="David"/>
          <w:color w:val="000000"/>
        </w:rPr>
        <w:t>P</w:t>
      </w:r>
      <w:r w:rsidR="00051F84">
        <w:rPr>
          <w:rFonts w:cs="David"/>
          <w:color w:val="000000"/>
        </w:rPr>
        <w:t xml:space="preserve">rotection </w:t>
      </w:r>
      <w:r w:rsidR="00676D88">
        <w:rPr>
          <w:rFonts w:cs="David"/>
          <w:color w:val="000000"/>
        </w:rPr>
        <w:t>A</w:t>
      </w:r>
      <w:r w:rsidR="00051F84">
        <w:rPr>
          <w:rFonts w:cs="David"/>
          <w:color w:val="000000"/>
        </w:rPr>
        <w:t>gency (EPA).</w:t>
      </w:r>
      <w:r w:rsidR="00EF3E7C">
        <w:rPr>
          <w:rFonts w:cs="David"/>
          <w:color w:val="000000"/>
        </w:rPr>
        <w:t xml:space="preserve"> </w:t>
      </w:r>
      <w:r w:rsidR="00F654FA">
        <w:rPr>
          <w:rFonts w:cs="David"/>
          <w:color w:val="000000"/>
        </w:rPr>
        <w:t>Other</w:t>
      </w:r>
      <w:r w:rsidR="005A2211">
        <w:rPr>
          <w:rFonts w:cs="David"/>
          <w:color w:val="000000"/>
        </w:rPr>
        <w:t xml:space="preserve"> commonly used </w:t>
      </w:r>
      <w:r w:rsidR="00094ED2">
        <w:rPr>
          <w:rFonts w:cs="David"/>
          <w:color w:val="000000"/>
        </w:rPr>
        <w:t>tools</w:t>
      </w:r>
      <w:r w:rsidR="005A2211">
        <w:rPr>
          <w:rFonts w:cs="David"/>
          <w:color w:val="000000"/>
        </w:rPr>
        <w:t xml:space="preserve"> are</w:t>
      </w:r>
      <w:ins w:id="111" w:author="Idit Balachsan" w:date="2020-01-26T11:35:00Z">
        <w:r w:rsidR="00214C84">
          <w:rPr>
            <w:rFonts w:cs="David"/>
            <w:color w:val="000000"/>
          </w:rPr>
          <w:t xml:space="preserve"> the CALPUFF model </w:t>
        </w:r>
      </w:ins>
      <w:ins w:id="112" w:author="Idit Balachsan" w:date="2020-01-26T11:43:00Z">
        <w:r w:rsidR="00894D8D">
          <w:rPr>
            <w:rFonts w:cs="David"/>
            <w:color w:val="000000"/>
          </w:rPr>
          <w:fldChar w:fldCharType="begin" w:fldLock="1"/>
        </w:r>
      </w:ins>
      <w:r w:rsidR="00B577D6">
        <w:rPr>
          <w:rFonts w:cs="David"/>
          <w:color w:val="000000"/>
        </w:rPr>
        <w:instrText>ADDIN CSL_CITATION {"citationItems":[{"id":"ITEM-1","itemData":{"author":[{"dropping-particle":"","family":"Scire, J.S.","given":"D.G. Strimaitis and R.J. Yamartino","non-dropping-particle":"","parse-names":false,"suffix":""}],"id":"ITEM-1","issued":{"date-parts":[["1990"]]},"title":"Model formulation and user's guide for the CALPUFF dispersion model. Prepared for the California Air Resources Board by Sigma Research Corporation, Concord, MA.","type":"article-journal"},"uris":["http://www.mendeley.com/documents/?uuid=c9cbca48-5d7d-4a86-a927-73ffb0214920"]}],"mendeley":{"formattedCitation":"[56]","plainTextFormattedCitation":"[56]","previouslyFormattedCitation":"[56]"},"properties":{"noteIndex":0},"schema":"https://github.com/citation-style-language/schema/raw/master/csl-citation.json"}</w:instrText>
      </w:r>
      <w:r w:rsidR="00894D8D">
        <w:rPr>
          <w:rFonts w:cs="David"/>
          <w:color w:val="000000"/>
        </w:rPr>
        <w:fldChar w:fldCharType="separate"/>
      </w:r>
      <w:r w:rsidR="00894D8D" w:rsidRPr="00894D8D">
        <w:rPr>
          <w:rFonts w:cs="David"/>
          <w:noProof/>
          <w:color w:val="000000"/>
        </w:rPr>
        <w:t>[56]</w:t>
      </w:r>
      <w:ins w:id="113" w:author="Idit Balachsan" w:date="2020-01-26T11:43:00Z">
        <w:r w:rsidR="00894D8D">
          <w:rPr>
            <w:rFonts w:cs="David"/>
            <w:color w:val="000000"/>
          </w:rPr>
          <w:fldChar w:fldCharType="end"/>
        </w:r>
        <w:r w:rsidR="00894D8D">
          <w:rPr>
            <w:rFonts w:cs="David"/>
            <w:color w:val="000000"/>
          </w:rPr>
          <w:t xml:space="preserve"> </w:t>
        </w:r>
      </w:ins>
      <w:ins w:id="114" w:author="Idit Balachsan" w:date="2020-01-26T11:35:00Z">
        <w:r w:rsidR="00214C84">
          <w:rPr>
            <w:rFonts w:cs="David"/>
            <w:color w:val="000000"/>
          </w:rPr>
          <w:t>or</w:t>
        </w:r>
      </w:ins>
      <w:r w:rsidR="005A2211">
        <w:rPr>
          <w:rFonts w:cs="David"/>
          <w:color w:val="000000"/>
        </w:rPr>
        <w:t xml:space="preserve"> the </w:t>
      </w:r>
      <w:r w:rsidR="001E7E62">
        <w:rPr>
          <w:rFonts w:cs="David"/>
          <w:color w:val="000000"/>
        </w:rPr>
        <w:t>HYSPLIT</w:t>
      </w:r>
      <w:r w:rsidR="005A2211">
        <w:rPr>
          <w:rFonts w:cs="David"/>
          <w:color w:val="000000"/>
        </w:rPr>
        <w:t xml:space="preserve"> </w:t>
      </w:r>
      <w:r w:rsidR="00273525">
        <w:rPr>
          <w:rFonts w:cs="David"/>
          <w:color w:val="000000"/>
        </w:rPr>
        <w:fldChar w:fldCharType="begin" w:fldLock="1"/>
      </w:r>
      <w:r w:rsidR="00273525">
        <w:rPr>
          <w:rFonts w:cs="David"/>
          <w:color w:val="000000"/>
        </w:rPr>
        <w:instrText>ADDIN CSL_CITATION {"citationItems":[{"id":"ITEM-1","itemData":{"DOI":"10.1016/j.atmosenv.2007.09.004","ISSN":"13522310","abstract":"A modeling tool that can resolve contributions from individual sources to the urban environment is critical for air-toxics exposure assessments. Air toxics are often chemically reactive and may have background concentrations originated from distant sources. Grid models are the best-suited tools to handle the regional features of these chemicals. However, these models are not designed to resolve pollutant concentrations on local scales. Moreover, for many species of interest, having reaction time scales that are longer than the travel time across an urban area, chemical reactions can be ignored in describing local dispersion from strong individual sources making Lagrangian and plume-dispersion models practical. In this study, we test the feasibility of developing an urban hybrid simulation system. In this combination, the Community Multi-scale Air Quality model (CMAQ) provides the regional background concentrations and urban-scale photochemistry, and local models such as Hybrid Single Particle Lagrangian Integrated Trajectory model (HYSPLIT) and AMS/EPA Regulatory Model (AERMOD) provide the more spatially resolved concentrations due to local emission sources. In the initial application, the HYSPLIT, AERMOD, and CMAQ models are used in combination to calculate high-resolution benzene concentrations in the Houston area. The study period is from 18 August to 4 September of 2000. The Mesoscale Model 5 (MM5) is used to create meteorological fields with a horizontal resolution of 1×1 km2. In another variation to this approach, multiple HYSPLIT simulations are used to create a concentration ensemble to estimate the contribution to the concentration variability from point sources. HYSPLIT simulations are used to model two sources of concentration variability; one due to variability created by different particle trajectory pathways in the turbulent atmosphere and the other due to different flow regimes that might be introduced when using gridded data to represent meteorological data fields. The ensemble mean concentrations determined by HYSPLIT plus the concentrations estimated by AERMOD are added to the CMAQ calculated background to estimate the total mean benzene concentration. These estimated hourly mean concentrations are also compared with available field measurements.","author":[{"dropping-particle":"","family":"Stein","given":"Ariel F.","non-dropping-particle":"","parse-names":false,"suffix":""},{"dropping-particle":"","family":"Isakov","given":"Vlad","non-dropping-particle":"","parse-names":false,"suffix":""},{"dropping-particle":"","family":"Godowitch","given":"James","non-dropping-particle":"","parse-names":false,"suffix":""},{"dropping-particle":"","family":"Draxler","given":"Roland R.","non-dropping-particle":"","parse-names":false,"suffix":""}],"container-title":"Atmospheric Environment","id":"ITEM-1","issue":"40","issued":{"date-parts":[["2007"]]},"page":"9410-9426","title":"A hybrid modeling approach to resolve pollutant concentrations in an urban area","type":"article-journal","volume":"41"},"uris":["http://www.mendeley.com/documents/?uuid=8c36e9d2-7c78-4dc8-bcfe-27106dfa9c95"]}],"mendeley":{"formattedCitation":"[19]","plainTextFormattedCitation":"[19]","previouslyFormattedCitation":"[19]"},"properties":{"noteIndex":0},"schema":"https://github.com/citation-style-language/schema/raw/master/csl-citation.json"}</w:instrText>
      </w:r>
      <w:r w:rsidR="00273525">
        <w:rPr>
          <w:rFonts w:cs="David"/>
          <w:color w:val="000000"/>
        </w:rPr>
        <w:fldChar w:fldCharType="separate"/>
      </w:r>
      <w:r w:rsidR="00273525" w:rsidRPr="00B83350">
        <w:rPr>
          <w:rFonts w:cs="David"/>
          <w:noProof/>
          <w:color w:val="000000"/>
        </w:rPr>
        <w:t>[19]</w:t>
      </w:r>
      <w:r w:rsidR="00273525">
        <w:rPr>
          <w:rFonts w:cs="David"/>
          <w:color w:val="000000"/>
        </w:rPr>
        <w:fldChar w:fldCharType="end"/>
      </w:r>
      <w:r w:rsidR="00273525">
        <w:rPr>
          <w:rFonts w:cs="David"/>
          <w:color w:val="000000"/>
        </w:rPr>
        <w:t xml:space="preserve"> </w:t>
      </w:r>
      <w:r w:rsidR="00A962FB">
        <w:rPr>
          <w:rFonts w:cs="David"/>
          <w:color w:val="000000"/>
        </w:rPr>
        <w:t xml:space="preserve">and </w:t>
      </w:r>
      <w:r w:rsidR="004E1D2A">
        <w:rPr>
          <w:rFonts w:cs="David"/>
          <w:color w:val="000000"/>
        </w:rPr>
        <w:t>GRAL</w:t>
      </w:r>
      <w:r w:rsidR="00A962FB">
        <w:rPr>
          <w:rFonts w:cs="David"/>
          <w:color w:val="000000"/>
        </w:rPr>
        <w:t xml:space="preserve"> </w:t>
      </w:r>
      <w:r w:rsidR="000F2F32">
        <w:rPr>
          <w:rFonts w:cs="David"/>
          <w:color w:val="000000"/>
        </w:rPr>
        <w:fldChar w:fldCharType="begin" w:fldLock="1"/>
      </w:r>
      <w:r w:rsidR="00B577D6">
        <w:rPr>
          <w:rFonts w:cs="David"/>
          <w:color w:val="000000"/>
        </w:rPr>
        <w:instrText>ADDIN CSL_CITATION {"citationItems":[{"id":"ITEM-1","itemData":{"DOI":"10.1016/j.atmosenv.2017.03.030","ISBN":"0024-2829","ISSN":"18732844","abstract":"A cost-effective method is presented allowing to simulate the air flow and pollutant dispersion in a whole city over multiple years at the building-resolving scale with hourly time resolution. This combination of high resolution and long time span is critically needed for epidemiological studies and for air pollution control, but still poses a great challenge for current state-of-the-art modelling techniques. The presented method relies on the pre-computation of a discrete set of possible weather situations and corresponding steady-state flow and dispersion patterns. The most suitable situation for any given hour is then selected by matching the simulated wind patterns to meteorological observations in and around the city. The catalogue of pre-computed situations corresponds to different large-scale forcings in terms of wind speed, wind direction and stability. A meteorological model converts these forcings into realistic mesoscale flow patterns accounting for the effects of topography and land-use contrasts in a domain covering the city and its surroundings. These mesoscale patterns serve as boundary conditions for a microscale urban flow model which finally drives a Lagrangian air pollutant dispersion model. The method is demonstrated with the modelling system GRAMM/GRAL v14.8 for two Swiss cities in complex terrain, Zurich and Lausanne. The mesoscale flow patterns in the two regions of interest, dominated by land-lake breezes and driven by the partly steep topography, are well reproduced in the simulations matched to in situ observations. In particular, the combination of wind measurements at different locations around the city appeared to be a robust approach to deduce the stability class for the boundary layer within the city. This information is critical for predicting the temporal variability of pollution concentration within the city, regarding their relationship with the intensity of horizontal and vertical dispersion and of turbulence. In the vicinity of sources, the 5 m resolution chosen in our set-up is not always sufficient to reproduce the very steep concentration gradients, pointing at additional cost optimisations in the method required to make higher resolutions affordable. Nevertheless, the catalogue-based methodology allows reproducing concentration variability very consistently further away from emission sources, hence for most parts of the city.","author":[{"dropping-particle":"","family":"Berchet","given":"Antoine","non-dropping-particle":"","parse-names":false,"suffix":""},{"dropping-particle":"","family":"Zink","given":"Katrin","non-dropping-particle":"","parse-names":false,"suffix":""},{"dropping-particle":"","family":"Muller","given":"Clive","non-dropping-particle":"","parse-names":false,"suffix":""},{"dropping-particle":"","family":"Oettl","given":"Dietmar","non-dropping-particle":"","parse-names":false,"suffix":""},{"dropping-particle":"","family":"Brunner","given":"Juerg","non-dropping-particle":"","parse-names":false,"suffix":""},{"dropping-particle":"","family":"Emmenegger","given":"Lukas","non-dropping-particle":"","parse-names":false,"suffix":""},{"dropping-particle":"","family":"Brunner","given":"Dominik","non-dropping-particle":"","parse-names":false,"suffix":""}],"container-title":"Atmospheric Environment","id":"ITEM-1","issued":{"date-parts":[["2017"]]},"page":"181-196","publisher":"Elsevier Ltd","title":"A cost-effective method for simulating city-wide air flow and pollutant dispersion at building resolving scale","type":"article-journal","volume":"158"},"uris":["http://www.mendeley.com/documents/?uuid=22f5fbe1-7c12-4784-8608-9f5eba5de297"]},{"id":"ITEM-2","itemData":{"author":[{"dropping-particle":"","family":"Berchet","given":"Antoine","non-dropping-particle":"","parse-names":false,"suffix":""},{"dropping-particle":"","family":"Zink","given":"Katrin","non-dropping-particle":"","parse-names":false,"suffix":""},{"dropping-particle":"","family":"Oettl","given":"Dietmar","non-dropping-particle":"","parse-names":false,"suffix":""},{"dropping-particle":"","family":"Brunner","given":"Jürg","non-dropping-particle":"","parse-names":false,"suffix":""},{"dropping-particle":"","family":"Emmenegger","given":"Lukas","non-dropping-particle":"","parse-names":false,"suffix":""},{"dropping-particle":"","family":"Brunner","given":"Dominik","non-dropping-particle":"","parse-names":false,"suffix":""}],"id":"ITEM-2","issue":"2","issued":{"date-parts":[["2017"]]},"page":"3441-3459","title":"simulations over the city of Zürich , Switzerland","type":"article-journal","volume":"2"},"uris":["http://www.mendeley.com/documents/?uuid=60a2fc22-b745-4692-a30b-1ee3573143ab"]}],"mendeley":{"formattedCitation":"[57], [58]","plainTextFormattedCitation":"[57], [58]","previouslyFormattedCitation":"[57], [58]"},"properties":{"noteIndex":0},"schema":"https://github.com/citation-style-language/schema/raw/master/csl-citation.json"}</w:instrText>
      </w:r>
      <w:r w:rsidR="000F2F32">
        <w:rPr>
          <w:rFonts w:cs="David"/>
          <w:color w:val="000000"/>
        </w:rPr>
        <w:fldChar w:fldCharType="separate"/>
      </w:r>
      <w:r w:rsidR="00894D8D" w:rsidRPr="00894D8D">
        <w:rPr>
          <w:rFonts w:cs="David"/>
          <w:noProof/>
          <w:color w:val="000000"/>
        </w:rPr>
        <w:t>[57], [58]</w:t>
      </w:r>
      <w:r w:rsidR="000F2F32">
        <w:rPr>
          <w:rFonts w:cs="David"/>
          <w:color w:val="000000"/>
        </w:rPr>
        <w:fldChar w:fldCharType="end"/>
      </w:r>
      <w:r w:rsidR="000F2F32">
        <w:rPr>
          <w:rFonts w:cs="David"/>
          <w:color w:val="000000"/>
        </w:rPr>
        <w:t xml:space="preserve"> </w:t>
      </w:r>
      <w:r w:rsidR="00A962FB">
        <w:rPr>
          <w:rFonts w:cs="David"/>
          <w:color w:val="000000"/>
        </w:rPr>
        <w:t>models</w:t>
      </w:r>
      <w:ins w:id="115" w:author="Idit Balachsan" w:date="2020-01-26T11:54:00Z">
        <w:r w:rsidR="00197E1F">
          <w:rPr>
            <w:rFonts w:cs="David"/>
            <w:color w:val="000000"/>
          </w:rPr>
          <w:t>. The latter</w:t>
        </w:r>
      </w:ins>
      <w:r w:rsidR="00A962FB">
        <w:rPr>
          <w:rFonts w:cs="David"/>
          <w:color w:val="000000"/>
        </w:rPr>
        <w:t xml:space="preserve"> simulate</w:t>
      </w:r>
      <w:ins w:id="116" w:author="Idit Balachsan" w:date="2020-01-26T11:57:00Z">
        <w:r w:rsidR="00197E1F">
          <w:rPr>
            <w:rFonts w:cs="David"/>
            <w:color w:val="000000"/>
          </w:rPr>
          <w:t>s</w:t>
        </w:r>
      </w:ins>
      <w:r w:rsidR="00A962FB">
        <w:rPr>
          <w:rFonts w:cs="David"/>
          <w:color w:val="000000"/>
        </w:rPr>
        <w:t xml:space="preserve"> </w:t>
      </w:r>
      <w:r w:rsidR="00A962FB" w:rsidRPr="00A962FB">
        <w:rPr>
          <w:rFonts w:ascii="Calibri" w:hAnsi="Calibri" w:cs="Calibri"/>
          <w:color w:val="000000"/>
        </w:rPr>
        <w:t>﻿</w:t>
      </w:r>
      <w:r w:rsidR="00A962FB" w:rsidRPr="00A962FB">
        <w:rPr>
          <w:rFonts w:cs="David"/>
          <w:color w:val="000000"/>
        </w:rPr>
        <w:t xml:space="preserve">pollutant emission by releasing a fixed number of Lagrangian particles </w:t>
      </w:r>
      <w:r w:rsidR="00A962FB">
        <w:rPr>
          <w:rFonts w:cs="David"/>
          <w:color w:val="000000"/>
        </w:rPr>
        <w:t>from the source</w:t>
      </w:r>
      <w:r w:rsidR="001A4958">
        <w:rPr>
          <w:rFonts w:cs="David"/>
          <w:color w:val="000000"/>
        </w:rPr>
        <w:t xml:space="preserve">. </w:t>
      </w:r>
      <w:r w:rsidR="009B4650">
        <w:rPr>
          <w:rFonts w:cs="David"/>
        </w:rPr>
        <w:t>At first stages</w:t>
      </w:r>
      <w:r w:rsidR="00D9518E">
        <w:rPr>
          <w:rFonts w:cs="David"/>
        </w:rPr>
        <w:t xml:space="preserve"> we will use </w:t>
      </w:r>
      <w:ins w:id="117" w:author="Idit Balachsan" w:date="2020-01-26T11:59:00Z">
        <w:r w:rsidR="000D02E6">
          <w:rPr>
            <w:rFonts w:cs="David"/>
          </w:rPr>
          <w:t xml:space="preserve">a </w:t>
        </w:r>
      </w:ins>
      <w:r w:rsidR="00D9518E">
        <w:rPr>
          <w:rFonts w:cs="David"/>
        </w:rPr>
        <w:t xml:space="preserve">Gaussian plume </w:t>
      </w:r>
      <w:ins w:id="118" w:author="Idit Balachsan" w:date="2020-01-26T11:58:00Z">
        <w:r w:rsidR="00197E1F">
          <w:rPr>
            <w:rFonts w:cs="David"/>
          </w:rPr>
          <w:t>steady-state</w:t>
        </w:r>
      </w:ins>
      <w:ins w:id="119" w:author="Idit Balachsan" w:date="2020-01-26T11:59:00Z">
        <w:r w:rsidR="00197E1F">
          <w:rPr>
            <w:rFonts w:cs="David"/>
          </w:rPr>
          <w:t xml:space="preserve"> model</w:t>
        </w:r>
      </w:ins>
      <w:ins w:id="120" w:author="Idit Balachsan" w:date="2020-01-26T12:01:00Z">
        <w:r w:rsidR="00554DF2">
          <w:rPr>
            <w:rFonts w:cs="David"/>
          </w:rPr>
          <w:t xml:space="preserve"> and will not account for topogr</w:t>
        </w:r>
      </w:ins>
      <w:ins w:id="121" w:author="Idit Balachsan" w:date="2020-01-26T12:02:00Z">
        <w:r w:rsidR="00554DF2">
          <w:rPr>
            <w:rFonts w:cs="David"/>
          </w:rPr>
          <w:t>aphy or land use</w:t>
        </w:r>
      </w:ins>
      <w:ins w:id="122" w:author="Idit Balachsan" w:date="2020-01-26T11:58:00Z">
        <w:r w:rsidR="00197E1F">
          <w:rPr>
            <w:rFonts w:cs="David"/>
          </w:rPr>
          <w:t xml:space="preserve">. </w:t>
        </w:r>
      </w:ins>
      <w:r w:rsidR="00051E60">
        <w:rPr>
          <w:rFonts w:cs="David"/>
        </w:rPr>
        <w:t xml:space="preserve">Nevertheless, </w:t>
      </w:r>
      <w:r w:rsidR="00F654FA">
        <w:rPr>
          <w:rFonts w:cs="David"/>
        </w:rPr>
        <w:t>our</w:t>
      </w:r>
      <w:r w:rsidR="002D23C4">
        <w:rPr>
          <w:rFonts w:cs="David"/>
        </w:rPr>
        <w:t xml:space="preserve"> proposed </w:t>
      </w:r>
      <w:r w:rsidR="00051E60">
        <w:t xml:space="preserve">methodology </w:t>
      </w:r>
      <w:r w:rsidR="002D23C4">
        <w:rPr>
          <w:rFonts w:cs="David"/>
        </w:rPr>
        <w:t xml:space="preserve">is invariant to the </w:t>
      </w:r>
      <w:r w:rsidR="00051E60">
        <w:rPr>
          <w:rFonts w:cs="David"/>
        </w:rPr>
        <w:t>selected</w:t>
      </w:r>
      <w:r w:rsidR="002D23C4">
        <w:rPr>
          <w:rFonts w:cs="David"/>
        </w:rPr>
        <w:t xml:space="preserve"> ATD model, </w:t>
      </w:r>
      <w:r w:rsidR="00051E60">
        <w:rPr>
          <w:rFonts w:cs="David"/>
        </w:rPr>
        <w:t xml:space="preserve">and can </w:t>
      </w:r>
      <w:r w:rsidR="00F654FA">
        <w:rPr>
          <w:rFonts w:cs="David"/>
        </w:rPr>
        <w:t>easily</w:t>
      </w:r>
      <w:r w:rsidR="00051E60">
        <w:rPr>
          <w:rFonts w:cs="David"/>
        </w:rPr>
        <w:t xml:space="preserve"> be replaced in the future, </w:t>
      </w:r>
      <w:r w:rsidR="002D23C4">
        <w:rPr>
          <w:rFonts w:cs="David"/>
        </w:rPr>
        <w:t xml:space="preserve">as all computations of the various weather conditions and source </w:t>
      </w:r>
      <w:r w:rsidR="00D04EA8">
        <w:rPr>
          <w:rFonts w:cs="David"/>
        </w:rPr>
        <w:t>combinations are computed in advance</w:t>
      </w:r>
      <w:r w:rsidR="002D23C4">
        <w:rPr>
          <w:rFonts w:cs="David"/>
        </w:rPr>
        <w:t xml:space="preserve">. </w:t>
      </w:r>
      <w:ins w:id="123" w:author="Idit Balachsan" w:date="2020-01-26T12:01:00Z">
        <w:r w:rsidR="00B128B3">
          <w:rPr>
            <w:rFonts w:cs="David"/>
          </w:rPr>
          <w:t xml:space="preserve">Some limitations related to the use of </w:t>
        </w:r>
      </w:ins>
      <w:ins w:id="124" w:author="Idit Balachsan" w:date="2020-01-26T12:02:00Z">
        <w:r w:rsidR="003E36BF">
          <w:rPr>
            <w:rFonts w:cs="David"/>
          </w:rPr>
          <w:t xml:space="preserve">a steady-state model </w:t>
        </w:r>
      </w:ins>
      <w:ins w:id="125" w:author="Idit Balachsan" w:date="2020-01-26T12:04:00Z">
        <w:r w:rsidR="005F1910">
          <w:rPr>
            <w:rFonts w:cs="David"/>
          </w:rPr>
          <w:t xml:space="preserve">and </w:t>
        </w:r>
      </w:ins>
      <w:ins w:id="126" w:author="Idit Balachsan" w:date="2020-01-26T12:03:00Z">
        <w:r w:rsidR="005F1910">
          <w:rPr>
            <w:rFonts w:cs="David"/>
          </w:rPr>
          <w:t>to</w:t>
        </w:r>
      </w:ins>
      <w:ins w:id="127" w:author="Idit Balachsan" w:date="2020-01-26T12:02:00Z">
        <w:r w:rsidR="003E36BF">
          <w:rPr>
            <w:rFonts w:cs="David"/>
          </w:rPr>
          <w:t xml:space="preserve"> </w:t>
        </w:r>
      </w:ins>
      <w:ins w:id="128" w:author="Idit Balachsan" w:date="2020-01-26T12:04:00Z">
        <w:r w:rsidR="00BB13D9">
          <w:rPr>
            <w:rFonts w:cs="David"/>
          </w:rPr>
          <w:t xml:space="preserve">the </w:t>
        </w:r>
      </w:ins>
      <w:ins w:id="129" w:author="Idit Balachsan" w:date="2020-01-26T12:02:00Z">
        <w:r w:rsidR="003E36BF">
          <w:rPr>
            <w:rFonts w:cs="David"/>
          </w:rPr>
          <w:t xml:space="preserve">effects of different timescales will be addresses </w:t>
        </w:r>
      </w:ins>
      <w:ins w:id="130" w:author="Idit Balachsan" w:date="2020-01-26T12:03:00Z">
        <w:r w:rsidR="003E36BF">
          <w:rPr>
            <w:rFonts w:cs="David"/>
          </w:rPr>
          <w:t>in later stages, as specified in</w:t>
        </w:r>
        <w:r w:rsidR="00317A1B">
          <w:t xml:space="preserve"> </w:t>
        </w:r>
      </w:ins>
      <w:ins w:id="131" w:author="Idit Balachsan" w:date="2020-01-26T12:18:00Z">
        <w:r w:rsidR="00ED19FF">
          <w:t>S</w:t>
        </w:r>
      </w:ins>
      <w:ins w:id="132" w:author="Idit Balachsan" w:date="2020-01-26T12:04:00Z">
        <w:r w:rsidR="00782A6F">
          <w:t>ection</w:t>
        </w:r>
      </w:ins>
      <w:ins w:id="133" w:author="Idit Balachsan" w:date="2020-01-26T12:44:00Z">
        <w:r w:rsidR="00EE702D" w:rsidRPr="006A00D4">
          <w:t xml:space="preserve"> </w:t>
        </w:r>
      </w:ins>
      <w:ins w:id="134" w:author="Idit Balachsan" w:date="2020-01-26T12:45:00Z">
        <w:r w:rsidR="00737A3E" w:rsidRPr="006A00D4">
          <w:t>5.3</w:t>
        </w:r>
      </w:ins>
      <w:ins w:id="135" w:author="Idit Balachsan" w:date="2020-01-26T12:46:00Z">
        <w:r w:rsidR="008E4D9E">
          <w:t xml:space="preserve"> and 5.4</w:t>
        </w:r>
      </w:ins>
      <w:ins w:id="136" w:author="Idit Balachsan" w:date="2020-01-26T12:45:00Z">
        <w:r w:rsidR="00737A3E" w:rsidRPr="006A00D4">
          <w:t>.</w:t>
        </w:r>
      </w:ins>
      <w:ins w:id="137" w:author="Idit Balachsan" w:date="2020-01-26T12:44:00Z">
        <w:r w:rsidR="00EE702D" w:rsidRPr="006A00D4">
          <w:t xml:space="preserve"> </w:t>
        </w:r>
      </w:ins>
      <w:del w:id="138" w:author="Idit Balachsan" w:date="2020-01-26T12:03:00Z">
        <w:r w:rsidR="00292BCF" w:rsidRPr="00EA5133" w:rsidDel="00317A1B">
          <w:delText xml:space="preserve">Once our method is proved to be </w:delText>
        </w:r>
        <w:r w:rsidR="004E1D2A" w:rsidRPr="006A00D4" w:rsidDel="00317A1B">
          <w:delText>effective, a</w:delText>
        </w:r>
        <w:r w:rsidR="00292BCF" w:rsidRPr="006A00D4" w:rsidDel="00317A1B">
          <w:delText xml:space="preserve"> more complex ATD model </w:delText>
        </w:r>
        <w:r w:rsidR="0036055F" w:rsidRPr="008E4D9E" w:rsidDel="00317A1B">
          <w:delText>will be considered.</w:delText>
        </w:r>
      </w:del>
    </w:p>
    <w:p w14:paraId="2DF739AF" w14:textId="77777777" w:rsidR="00B241F4" w:rsidRPr="001B6C41" w:rsidRDefault="00B241F4" w:rsidP="00E87BA7">
      <w:pPr>
        <w:pStyle w:val="Heading3"/>
        <w:numPr>
          <w:ilvl w:val="0"/>
          <w:numId w:val="0"/>
        </w:numPr>
        <w:ind w:left="720"/>
      </w:pPr>
    </w:p>
    <w:p w14:paraId="6026C62A" w14:textId="481909CF" w:rsidR="007753FA" w:rsidRPr="00526C73" w:rsidRDefault="00A24C79" w:rsidP="00E87BA7">
      <w:pPr>
        <w:pStyle w:val="Heading3"/>
      </w:pPr>
      <w:bookmarkStart w:id="139" w:name="_Toc31024292"/>
      <w:r w:rsidRPr="00030501">
        <w:t xml:space="preserve">The </w:t>
      </w:r>
      <w:r w:rsidR="00AB1EBF" w:rsidRPr="0041273C">
        <w:rPr>
          <w:rFonts w:hint="cs"/>
        </w:rPr>
        <w:t xml:space="preserve">Gaussian plume </w:t>
      </w:r>
      <w:proofErr w:type="gramStart"/>
      <w:r w:rsidR="00C5676B" w:rsidRPr="0041273C">
        <w:rPr>
          <w:rFonts w:hint="cs"/>
        </w:rPr>
        <w:t>model</w:t>
      </w:r>
      <w:bookmarkEnd w:id="139"/>
      <w:proofErr w:type="gramEnd"/>
    </w:p>
    <w:p w14:paraId="631D19B6" w14:textId="14C2784A" w:rsidR="00861FAF" w:rsidRPr="00E74EF1" w:rsidRDefault="00EF7632" w:rsidP="00E87BA7">
      <w:pPr>
        <w:ind w:right="-2"/>
        <w:rPr>
          <w:rFonts w:cs="David"/>
          <w:color w:val="000000"/>
        </w:rPr>
      </w:pPr>
      <w:r w:rsidRPr="00526C73">
        <w:rPr>
          <w:rFonts w:cs="David" w:hint="cs"/>
          <w:color w:val="000000"/>
        </w:rPr>
        <w:t>The Gaussian plume model</w:t>
      </w:r>
      <w:r w:rsidR="00657D2A" w:rsidRPr="00D61ABF">
        <w:rPr>
          <w:rFonts w:cs="David" w:hint="cs"/>
          <w:color w:val="000000"/>
        </w:rPr>
        <w:t xml:space="preserve"> </w:t>
      </w:r>
      <w:r w:rsidR="00FC5BF2" w:rsidRPr="00B71899">
        <w:rPr>
          <w:rFonts w:cs="David" w:hint="cs"/>
          <w:color w:val="000000"/>
        </w:rPr>
        <w:t xml:space="preserve">is </w:t>
      </w:r>
      <w:r w:rsidR="00657D2A" w:rsidRPr="00E74EF1">
        <w:rPr>
          <w:rFonts w:cs="David" w:hint="cs"/>
          <w:color w:val="000000"/>
        </w:rPr>
        <w:t xml:space="preserve">one of the </w:t>
      </w:r>
      <w:r w:rsidR="00FC5BF2" w:rsidRPr="00514854">
        <w:rPr>
          <w:rFonts w:cs="David" w:hint="cs"/>
          <w:color w:val="000000"/>
        </w:rPr>
        <w:t>simplest</w:t>
      </w:r>
      <w:r w:rsidR="00657D2A" w:rsidRPr="00514854">
        <w:rPr>
          <w:rFonts w:cs="David" w:hint="cs"/>
          <w:color w:val="000000"/>
        </w:rPr>
        <w:t xml:space="preserve"> and </w:t>
      </w:r>
      <w:r w:rsidR="0066573D" w:rsidRPr="00514854">
        <w:rPr>
          <w:rFonts w:cs="David" w:hint="cs"/>
          <w:color w:val="000000"/>
        </w:rPr>
        <w:t>widely used model</w:t>
      </w:r>
      <w:r w:rsidR="0030204E" w:rsidRPr="00514854">
        <w:rPr>
          <w:rFonts w:cs="David" w:hint="cs"/>
          <w:color w:val="000000"/>
        </w:rPr>
        <w:t>s</w:t>
      </w:r>
      <w:r w:rsidR="00995F4A" w:rsidRPr="00514854">
        <w:rPr>
          <w:rFonts w:cs="David" w:hint="cs"/>
          <w:color w:val="000000"/>
        </w:rPr>
        <w:t xml:space="preserve"> that offers </w:t>
      </w:r>
      <w:r w:rsidR="000C2333" w:rsidRPr="001E39E8">
        <w:rPr>
          <w:rFonts w:cs="David" w:hint="cs"/>
          <w:color w:val="000000"/>
        </w:rPr>
        <w:t xml:space="preserve">an </w:t>
      </w:r>
      <w:r w:rsidR="00C31AA4" w:rsidRPr="00603520">
        <w:rPr>
          <w:rFonts w:cs="David" w:hint="cs"/>
          <w:color w:val="000000"/>
        </w:rPr>
        <w:t xml:space="preserve">analytical </w:t>
      </w:r>
      <w:r w:rsidR="00A0107A" w:rsidRPr="00C14D48">
        <w:rPr>
          <w:rFonts w:cs="David"/>
          <w:color w:val="000000"/>
        </w:rPr>
        <w:t xml:space="preserve">steady state </w:t>
      </w:r>
      <w:r w:rsidR="00C31AA4" w:rsidRPr="0072405D">
        <w:rPr>
          <w:rFonts w:cs="David" w:hint="cs"/>
          <w:color w:val="000000"/>
        </w:rPr>
        <w:t xml:space="preserve">solution to the </w:t>
      </w:r>
      <w:r w:rsidR="000C2333" w:rsidRPr="0072405D">
        <w:rPr>
          <w:rFonts w:cs="David" w:hint="cs"/>
          <w:color w:val="000000"/>
        </w:rPr>
        <w:t>advection-</w:t>
      </w:r>
      <w:r w:rsidR="00C31AA4" w:rsidRPr="00785E78">
        <w:rPr>
          <w:rFonts w:cs="David" w:hint="cs"/>
          <w:color w:val="000000"/>
        </w:rPr>
        <w:t>diffusion equation</w:t>
      </w:r>
      <w:r w:rsidR="00F63D5A" w:rsidRPr="006817D6">
        <w:rPr>
          <w:rFonts w:cs="David" w:hint="cs"/>
          <w:color w:val="000000"/>
        </w:rPr>
        <w:t xml:space="preserve"> </w:t>
      </w:r>
      <w:r w:rsidR="00C31AA4" w:rsidRPr="0096792C">
        <w:rPr>
          <w:rFonts w:cs="David" w:hint="cs"/>
          <w:color w:val="000000"/>
        </w:rPr>
        <w:t>for idealized circumstances</w:t>
      </w:r>
      <w:r w:rsidR="0047473D" w:rsidRPr="002E552A">
        <w:rPr>
          <w:rFonts w:cs="David" w:hint="cs"/>
          <w:color w:val="000000"/>
        </w:rPr>
        <w:t xml:space="preserve">, </w:t>
      </w:r>
      <w:r w:rsidR="00FB3ECA" w:rsidRPr="005F3A30">
        <w:rPr>
          <w:rFonts w:cs="David" w:hint="cs"/>
          <w:color w:val="000000"/>
        </w:rPr>
        <w:t>corresponding to a continuous point</w:t>
      </w:r>
      <w:r w:rsidR="009D07BB" w:rsidRPr="005F3A30">
        <w:rPr>
          <w:rFonts w:cs="David"/>
          <w:color w:val="000000"/>
        </w:rPr>
        <w:t>-</w:t>
      </w:r>
      <w:r w:rsidR="00FB3ECA" w:rsidRPr="00A601B4">
        <w:rPr>
          <w:rFonts w:cs="David" w:hint="cs"/>
          <w:color w:val="000000"/>
        </w:rPr>
        <w:t xml:space="preserve">source that emits </w:t>
      </w:r>
      <w:r w:rsidR="00470167" w:rsidRPr="00A459E1">
        <w:rPr>
          <w:rFonts w:cs="David" w:hint="cs"/>
          <w:color w:val="000000"/>
        </w:rPr>
        <w:t>pollutants</w:t>
      </w:r>
      <w:r w:rsidR="00FB3ECA" w:rsidRPr="003A6926">
        <w:rPr>
          <w:rFonts w:cs="David" w:hint="cs"/>
          <w:color w:val="000000"/>
        </w:rPr>
        <w:t xml:space="preserve"> into a unidirectional wind blowing in a domain of infinite extent</w:t>
      </w:r>
      <w:r w:rsidR="00861FAF" w:rsidRPr="003A6926">
        <w:rPr>
          <w:rFonts w:cs="David"/>
          <w:color w:val="000000"/>
        </w:rPr>
        <w:t>. The Gaussi</w:t>
      </w:r>
      <w:r w:rsidR="00861FAF" w:rsidRPr="00C0783F">
        <w:rPr>
          <w:rFonts w:cs="David"/>
          <w:color w:val="000000"/>
        </w:rPr>
        <w:t xml:space="preserve">an plume model </w:t>
      </w:r>
      <w:bookmarkStart w:id="140" w:name="OLE_LINK94"/>
      <w:bookmarkStart w:id="141" w:name="OLE_LINK95"/>
      <w:r w:rsidR="00334CCB" w:rsidRPr="007A4F7A">
        <w:rPr>
          <w:rFonts w:cs="David" w:hint="cs"/>
          <w:color w:val="000000"/>
        </w:rPr>
        <w:t>(</w:t>
      </w:r>
      <w:r w:rsidR="006F0563" w:rsidRPr="00CF341D">
        <w:rPr>
          <w:rFonts w:cs="David" w:hint="cs"/>
          <w:color w:val="000000" w:themeColor="text1"/>
        </w:rPr>
        <w:t>E</w:t>
      </w:r>
      <w:r w:rsidR="0035424F" w:rsidRPr="006138C0">
        <w:rPr>
          <w:rFonts w:cs="David" w:hint="cs"/>
          <w:color w:val="000000" w:themeColor="text1"/>
        </w:rPr>
        <w:t>q.</w:t>
      </w:r>
      <w:r w:rsidR="00D76447" w:rsidRPr="00EA5133">
        <w:rPr>
          <w:rFonts w:cs="David"/>
          <w:color w:val="000000" w:themeColor="text1"/>
        </w:rPr>
        <w:fldChar w:fldCharType="begin"/>
      </w:r>
      <w:r w:rsidR="00D76447" w:rsidRPr="00AF1489">
        <w:rPr>
          <w:rFonts w:cs="David"/>
          <w:color w:val="000000" w:themeColor="text1"/>
        </w:rPr>
        <w:instrText xml:space="preserve"> </w:instrText>
      </w:r>
      <w:r w:rsidR="00D76447" w:rsidRPr="00AF1489">
        <w:rPr>
          <w:rFonts w:cs="David" w:hint="cs"/>
          <w:color w:val="000000" w:themeColor="text1"/>
        </w:rPr>
        <w:instrText>REF equation_1 \h</w:instrText>
      </w:r>
      <w:r w:rsidR="00D76447" w:rsidRPr="00AF1489">
        <w:rPr>
          <w:rFonts w:cs="David"/>
          <w:color w:val="000000" w:themeColor="text1"/>
        </w:rPr>
        <w:instrText xml:space="preserve"> </w:instrText>
      </w:r>
      <w:r w:rsidR="00E87BA7" w:rsidRPr="00AF1489">
        <w:rPr>
          <w:rFonts w:cs="David"/>
          <w:color w:val="000000" w:themeColor="text1"/>
        </w:rPr>
        <w:instrText xml:space="preserve"> \* MERGEFORMAT </w:instrText>
      </w:r>
      <w:r w:rsidR="00D76447" w:rsidRPr="00AF1489">
        <w:rPr>
          <w:rFonts w:cs="David"/>
          <w:color w:val="000000" w:themeColor="text1"/>
        </w:rPr>
      </w:r>
      <w:r w:rsidR="00D76447" w:rsidRPr="00AF1489">
        <w:rPr>
          <w:rFonts w:cs="David"/>
          <w:color w:val="000000" w:themeColor="text1"/>
        </w:rPr>
        <w:fldChar w:fldCharType="separate"/>
      </w:r>
      <w:r w:rsidR="00587E2C" w:rsidRPr="006A00D4">
        <w:rPr>
          <w:rFonts w:cs="David"/>
          <w:noProof/>
          <w:color w:val="000000"/>
        </w:rPr>
        <w:t>1</w:t>
      </w:r>
      <w:r w:rsidR="00D76447" w:rsidRPr="006A00D4">
        <w:rPr>
          <w:rFonts w:cs="David"/>
          <w:color w:val="000000" w:themeColor="text1"/>
        </w:rPr>
        <w:fldChar w:fldCharType="end"/>
      </w:r>
      <w:r w:rsidR="00334CCB" w:rsidRPr="00EA5133">
        <w:rPr>
          <w:rFonts w:cs="David" w:hint="cs"/>
          <w:color w:val="000000"/>
        </w:rPr>
        <w:t xml:space="preserve">) </w:t>
      </w:r>
      <w:bookmarkEnd w:id="140"/>
      <w:bookmarkEnd w:id="141"/>
      <w:r w:rsidR="00622BB1" w:rsidRPr="006A00D4">
        <w:rPr>
          <w:rFonts w:cs="David" w:hint="cs"/>
          <w:color w:val="000000"/>
        </w:rPr>
        <w:t xml:space="preserve">eventually </w:t>
      </w:r>
      <w:r w:rsidR="00D55C31" w:rsidRPr="001B6C41">
        <w:rPr>
          <w:rFonts w:cs="David" w:hint="cs"/>
          <w:color w:val="000000"/>
        </w:rPr>
        <w:t>describes</w:t>
      </w:r>
      <w:r w:rsidR="00334CCB" w:rsidRPr="008B666E">
        <w:rPr>
          <w:rFonts w:cs="David" w:hint="cs"/>
          <w:color w:val="000000"/>
        </w:rPr>
        <w:t xml:space="preserve"> the </w:t>
      </w:r>
      <w:r w:rsidR="00235B8F" w:rsidRPr="00030501">
        <w:rPr>
          <w:rFonts w:cs="David" w:hint="cs"/>
          <w:color w:val="000000"/>
        </w:rPr>
        <w:t xml:space="preserve">pollutants’ </w:t>
      </w:r>
      <w:r w:rsidR="00334CCB" w:rsidRPr="0041273C">
        <w:rPr>
          <w:rFonts w:cs="David" w:hint="cs"/>
          <w:color w:val="000000"/>
        </w:rPr>
        <w:t>concentration C [kg</w:t>
      </w:r>
      <w:r w:rsidR="00327B87" w:rsidRPr="0041273C">
        <w:rPr>
          <w:rFonts w:cs="David"/>
          <w:color w:val="000000"/>
        </w:rPr>
        <w:t xml:space="preserve"> </w:t>
      </w:r>
      <w:r w:rsidR="00334CCB" w:rsidRPr="00526C73">
        <w:rPr>
          <w:rFonts w:cs="David" w:hint="cs"/>
          <w:color w:val="000000"/>
        </w:rPr>
        <w:t>m</w:t>
      </w:r>
      <w:r w:rsidR="00327B87" w:rsidRPr="00526C73">
        <w:rPr>
          <w:rFonts w:cs="David"/>
          <w:color w:val="000000"/>
          <w:vertAlign w:val="superscript"/>
        </w:rPr>
        <w:t>-</w:t>
      </w:r>
      <w:r w:rsidR="00334CCB" w:rsidRPr="00D61ABF">
        <w:rPr>
          <w:rFonts w:cs="David" w:hint="cs"/>
          <w:color w:val="000000"/>
          <w:vertAlign w:val="superscript"/>
        </w:rPr>
        <w:t>3</w:t>
      </w:r>
      <w:r w:rsidR="00334CCB" w:rsidRPr="00B71899">
        <w:rPr>
          <w:rFonts w:cs="David" w:hint="cs"/>
          <w:color w:val="000000"/>
        </w:rPr>
        <w:t>] in a certain position in space:</w:t>
      </w:r>
    </w:p>
    <w:p w14:paraId="5CA081B6" w14:textId="77777777" w:rsidR="00504E13" w:rsidRPr="00514854" w:rsidRDefault="00504E13" w:rsidP="00E87BA7">
      <w:pPr>
        <w:ind w:right="-2"/>
        <w:rPr>
          <w:rFonts w:cs="David"/>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371"/>
        <w:gridCol w:w="843"/>
      </w:tblGrid>
      <w:tr w:rsidR="006F0563" w:rsidRPr="00A10451" w14:paraId="3B50099F" w14:textId="77777777" w:rsidTr="00FB4A92">
        <w:tc>
          <w:tcPr>
            <w:tcW w:w="846" w:type="dxa"/>
          </w:tcPr>
          <w:p w14:paraId="6F6CE737" w14:textId="77777777" w:rsidR="006F0563" w:rsidRPr="00603520" w:rsidRDefault="006F0563" w:rsidP="00E87BA7">
            <w:pPr>
              <w:ind w:right="-2"/>
              <w:rPr>
                <w:rFonts w:cs="David"/>
                <w:color w:val="000000"/>
              </w:rPr>
            </w:pPr>
          </w:p>
          <w:p w14:paraId="3FEF121B" w14:textId="77777777" w:rsidR="006F0563" w:rsidRPr="0072405D" w:rsidRDefault="006F0563" w:rsidP="00E87BA7">
            <w:pPr>
              <w:ind w:right="-2"/>
              <w:rPr>
                <w:rFonts w:cs="David"/>
                <w:color w:val="000000"/>
              </w:rPr>
            </w:pPr>
          </w:p>
        </w:tc>
        <w:tc>
          <w:tcPr>
            <w:tcW w:w="7371" w:type="dxa"/>
          </w:tcPr>
          <w:p w14:paraId="487E512B" w14:textId="77777777" w:rsidR="006F0563" w:rsidRPr="00EA5133" w:rsidRDefault="006F0563" w:rsidP="00E87BA7">
            <w:pPr>
              <w:ind w:right="-2"/>
              <w:jc w:val="center"/>
              <w:rPr>
                <w:rFonts w:cs="David"/>
                <w:color w:val="000000"/>
              </w:rPr>
            </w:pPr>
            <m:oMathPara>
              <m:oMath>
                <m:r>
                  <w:rPr>
                    <w:rFonts w:ascii="Cambria Math" w:hAnsi="Cambria Math" w:cs="David" w:hint="cs"/>
                    <w:color w:val="000000"/>
                    <w:sz w:val="21"/>
                    <w:szCs w:val="21"/>
                  </w:rPr>
                  <m:t>C</m:t>
                </m:r>
                <m:d>
                  <m:dPr>
                    <m:ctrlPr>
                      <w:rPr>
                        <w:rFonts w:ascii="Cambria Math" w:hAnsi="Cambria Math" w:cs="David" w:hint="cs"/>
                        <w:i/>
                        <w:color w:val="000000"/>
                        <w:sz w:val="21"/>
                        <w:szCs w:val="21"/>
                      </w:rPr>
                    </m:ctrlPr>
                  </m:dPr>
                  <m:e>
                    <m:r>
                      <w:rPr>
                        <w:rFonts w:ascii="Cambria Math" w:hAnsi="Cambria Math" w:cs="David" w:hint="cs"/>
                        <w:color w:val="000000"/>
                        <w:sz w:val="21"/>
                        <w:szCs w:val="21"/>
                      </w:rPr>
                      <m:t>x</m:t>
                    </m:r>
                    <m:r>
                      <w:rPr>
                        <w:rFonts w:ascii="Cambria Math" w:hAnsi="Cambria Math" w:cs="David" w:hint="cs"/>
                        <w:color w:val="000000"/>
                        <w:sz w:val="21"/>
                        <w:szCs w:val="21"/>
                      </w:rPr>
                      <m:t>,</m:t>
                    </m:r>
                    <m:r>
                      <w:rPr>
                        <w:rFonts w:ascii="Cambria Math" w:hAnsi="Cambria Math" w:cs="David" w:hint="cs"/>
                        <w:color w:val="000000"/>
                        <w:sz w:val="21"/>
                        <w:szCs w:val="21"/>
                      </w:rPr>
                      <m:t>y</m:t>
                    </m:r>
                    <m:r>
                      <w:rPr>
                        <w:rFonts w:ascii="Cambria Math" w:hAnsi="Cambria Math" w:cs="David" w:hint="cs"/>
                        <w:color w:val="000000"/>
                        <w:sz w:val="21"/>
                        <w:szCs w:val="21"/>
                      </w:rPr>
                      <m:t>,</m:t>
                    </m:r>
                    <m:r>
                      <w:rPr>
                        <w:rFonts w:ascii="Cambria Math" w:hAnsi="Cambria Math" w:cs="David" w:hint="cs"/>
                        <w:color w:val="000000"/>
                        <w:sz w:val="21"/>
                        <w:szCs w:val="21"/>
                      </w:rPr>
                      <m:t>z</m:t>
                    </m:r>
                    <m:r>
                      <w:rPr>
                        <w:rFonts w:ascii="Cambria Math" w:hAnsi="Cambria Math" w:cs="David" w:hint="cs"/>
                        <w:color w:val="000000"/>
                        <w:sz w:val="21"/>
                        <w:szCs w:val="21"/>
                      </w:rPr>
                      <m:t>,</m:t>
                    </m:r>
                    <m:r>
                      <w:rPr>
                        <w:rFonts w:ascii="Cambria Math" w:hAnsi="Cambria Math" w:cs="David" w:hint="cs"/>
                        <w:color w:val="000000"/>
                        <w:sz w:val="21"/>
                        <w:szCs w:val="21"/>
                      </w:rPr>
                      <m:t>Q</m:t>
                    </m:r>
                  </m:e>
                </m:d>
                <m:r>
                  <w:rPr>
                    <w:rFonts w:ascii="Cambria Math" w:hAnsi="Cambria Math" w:cs="David" w:hint="cs"/>
                    <w:color w:val="000000"/>
                    <w:sz w:val="21"/>
                    <w:szCs w:val="21"/>
                  </w:rPr>
                  <m:t>=</m:t>
                </m:r>
                <m:f>
                  <m:fPr>
                    <m:ctrlPr>
                      <w:rPr>
                        <w:rFonts w:ascii="Cambria Math" w:hAnsi="Cambria Math" w:cs="David" w:hint="cs"/>
                        <w:i/>
                        <w:color w:val="000000"/>
                        <w:sz w:val="21"/>
                        <w:szCs w:val="21"/>
                      </w:rPr>
                    </m:ctrlPr>
                  </m:fPr>
                  <m:num>
                    <m:r>
                      <w:rPr>
                        <w:rFonts w:ascii="Cambria Math" w:hAnsi="Cambria Math" w:cs="David" w:hint="cs"/>
                        <w:color w:val="000000"/>
                        <w:sz w:val="21"/>
                        <w:szCs w:val="21"/>
                      </w:rPr>
                      <m:t>Q</m:t>
                    </m:r>
                  </m:num>
                  <m:den>
                    <m:acc>
                      <m:accPr>
                        <m:chr m:val="̅"/>
                        <m:ctrlPr>
                          <w:rPr>
                            <w:rFonts w:ascii="Cambria Math" w:hAnsi="Cambria Math" w:cs="David" w:hint="cs"/>
                            <w:i/>
                            <w:color w:val="000000"/>
                            <w:sz w:val="21"/>
                            <w:szCs w:val="21"/>
                          </w:rPr>
                        </m:ctrlPr>
                      </m:accPr>
                      <m:e>
                        <m:r>
                          <w:rPr>
                            <w:rFonts w:ascii="Cambria Math" w:hAnsi="Cambria Math" w:cs="David" w:hint="cs"/>
                            <w:color w:val="000000"/>
                            <w:sz w:val="21"/>
                            <w:szCs w:val="21"/>
                          </w:rPr>
                          <m:t>u</m:t>
                        </m:r>
                      </m:e>
                    </m:acc>
                    <m:sSub>
                      <m:sSubPr>
                        <m:ctrlPr>
                          <w:rPr>
                            <w:rFonts w:ascii="Cambria Math" w:hAnsi="Cambria Math" w:cs="David" w:hint="cs"/>
                            <w:i/>
                            <w:color w:val="000000"/>
                            <w:sz w:val="21"/>
                            <w:szCs w:val="21"/>
                          </w:rPr>
                        </m:ctrlPr>
                      </m:sSubPr>
                      <m:e>
                        <m:sSub>
                          <m:sSubPr>
                            <m:ctrlPr>
                              <w:rPr>
                                <w:rFonts w:ascii="Cambria Math" w:hAnsi="Cambria Math" w:cs="David" w:hint="cs"/>
                                <w:i/>
                                <w:color w:val="000000"/>
                                <w:sz w:val="21"/>
                                <w:szCs w:val="21"/>
                              </w:rPr>
                            </m:ctrlPr>
                          </m:sSubPr>
                          <m:e>
                            <m:r>
                              <w:rPr>
                                <w:rFonts w:ascii="Cambria Math" w:hAnsi="Cambria Math" w:cs="David" w:hint="cs"/>
                                <w:color w:val="000000"/>
                                <w:sz w:val="21"/>
                                <w:szCs w:val="21"/>
                              </w:rPr>
                              <m:t>σ</m:t>
                            </m:r>
                          </m:e>
                          <m:sub>
                            <m:r>
                              <w:rPr>
                                <w:rFonts w:ascii="Cambria Math" w:hAnsi="Cambria Math" w:cs="David" w:hint="cs"/>
                                <w:color w:val="000000"/>
                                <w:sz w:val="21"/>
                                <w:szCs w:val="21"/>
                              </w:rPr>
                              <m:t>y</m:t>
                            </m:r>
                          </m:sub>
                        </m:sSub>
                        <m:r>
                          <w:rPr>
                            <w:rFonts w:ascii="Cambria Math" w:hAnsi="Cambria Math" w:cs="David" w:hint="cs"/>
                            <w:color w:val="000000"/>
                            <w:sz w:val="21"/>
                            <w:szCs w:val="21"/>
                          </w:rPr>
                          <m:t>σ</m:t>
                        </m:r>
                      </m:e>
                      <m:sub>
                        <m:r>
                          <w:rPr>
                            <w:rFonts w:ascii="Cambria Math" w:hAnsi="Cambria Math" w:cs="David" w:hint="cs"/>
                            <w:color w:val="000000"/>
                            <w:sz w:val="21"/>
                            <w:szCs w:val="21"/>
                          </w:rPr>
                          <m:t>z</m:t>
                        </m:r>
                      </m:sub>
                    </m:sSub>
                    <m:r>
                      <w:rPr>
                        <w:rFonts w:ascii="Cambria Math" w:hAnsi="Cambria Math" w:cs="David" w:hint="cs"/>
                        <w:color w:val="000000"/>
                        <w:sz w:val="21"/>
                        <w:szCs w:val="21"/>
                      </w:rPr>
                      <m:t>2</m:t>
                    </m:r>
                    <m:r>
                      <w:rPr>
                        <w:rFonts w:ascii="Cambria Math" w:hAnsi="Cambria Math" w:cs="David" w:hint="cs"/>
                        <w:color w:val="000000"/>
                        <w:sz w:val="21"/>
                        <w:szCs w:val="21"/>
                      </w:rPr>
                      <m:t>π</m:t>
                    </m:r>
                  </m:den>
                </m:f>
                <m:r>
                  <m:rPr>
                    <m:sty m:val="p"/>
                  </m:rPr>
                  <w:rPr>
                    <w:rFonts w:ascii="Cambria Math" w:hAnsi="Cambria Math" w:cs="David" w:hint="cs"/>
                    <w:color w:val="000000"/>
                    <w:sz w:val="21"/>
                    <w:szCs w:val="21"/>
                  </w:rPr>
                  <m:t>exp</m:t>
                </m:r>
                <m:d>
                  <m:dPr>
                    <m:ctrlPr>
                      <w:rPr>
                        <w:rFonts w:ascii="Cambria Math" w:hAnsi="Cambria Math" w:cs="David" w:hint="cs"/>
                        <w:i/>
                        <w:color w:val="000000"/>
                        <w:sz w:val="21"/>
                        <w:szCs w:val="21"/>
                      </w:rPr>
                    </m:ctrlPr>
                  </m:dPr>
                  <m:e>
                    <m:f>
                      <m:fPr>
                        <m:ctrlPr>
                          <w:rPr>
                            <w:rFonts w:ascii="Cambria Math" w:hAnsi="Cambria Math" w:cs="David" w:hint="cs"/>
                            <w:i/>
                            <w:color w:val="000000"/>
                            <w:sz w:val="21"/>
                            <w:szCs w:val="21"/>
                          </w:rPr>
                        </m:ctrlPr>
                      </m:fPr>
                      <m:num>
                        <m:r>
                          <w:rPr>
                            <w:rFonts w:ascii="Cambria Math" w:hAnsi="Cambria Math" w:cs="David" w:hint="cs"/>
                            <w:color w:val="000000"/>
                            <w:sz w:val="21"/>
                            <w:szCs w:val="21"/>
                          </w:rPr>
                          <m:t>-</m:t>
                        </m:r>
                        <m:sSup>
                          <m:sSupPr>
                            <m:ctrlPr>
                              <w:rPr>
                                <w:rFonts w:ascii="Cambria Math" w:hAnsi="Cambria Math" w:cs="David" w:hint="cs"/>
                                <w:i/>
                                <w:color w:val="000000"/>
                                <w:sz w:val="21"/>
                                <w:szCs w:val="21"/>
                              </w:rPr>
                            </m:ctrlPr>
                          </m:sSupPr>
                          <m:e>
                            <m:r>
                              <w:rPr>
                                <w:rFonts w:ascii="Cambria Math" w:hAnsi="Cambria Math" w:cs="David" w:hint="cs"/>
                                <w:color w:val="000000"/>
                                <w:sz w:val="21"/>
                                <w:szCs w:val="21"/>
                              </w:rPr>
                              <m:t>y</m:t>
                            </m:r>
                          </m:e>
                          <m:sup>
                            <m:r>
                              <w:rPr>
                                <w:rFonts w:ascii="Cambria Math" w:hAnsi="Cambria Math" w:cs="David" w:hint="cs"/>
                                <w:color w:val="000000"/>
                                <w:sz w:val="21"/>
                                <w:szCs w:val="21"/>
                              </w:rPr>
                              <m:t>2</m:t>
                            </m:r>
                          </m:sup>
                        </m:sSup>
                      </m:num>
                      <m:den>
                        <m:r>
                          <w:rPr>
                            <w:rFonts w:ascii="Cambria Math" w:hAnsi="Cambria Math" w:cs="David" w:hint="cs"/>
                            <w:color w:val="000000"/>
                            <w:sz w:val="21"/>
                            <w:szCs w:val="21"/>
                          </w:rPr>
                          <m:t>2</m:t>
                        </m:r>
                        <m:sSubSup>
                          <m:sSubSupPr>
                            <m:ctrlPr>
                              <w:rPr>
                                <w:rFonts w:ascii="Cambria Math" w:hAnsi="Cambria Math" w:cs="David" w:hint="cs"/>
                                <w:i/>
                                <w:color w:val="000000"/>
                                <w:sz w:val="21"/>
                                <w:szCs w:val="21"/>
                              </w:rPr>
                            </m:ctrlPr>
                          </m:sSubSupPr>
                          <m:e>
                            <m:r>
                              <w:rPr>
                                <w:rFonts w:ascii="Cambria Math" w:hAnsi="Cambria Math" w:cs="David" w:hint="cs"/>
                                <w:color w:val="000000"/>
                                <w:sz w:val="21"/>
                                <w:szCs w:val="21"/>
                              </w:rPr>
                              <m:t>σ</m:t>
                            </m:r>
                          </m:e>
                          <m:sub>
                            <m:r>
                              <w:rPr>
                                <w:rFonts w:ascii="Cambria Math" w:hAnsi="Cambria Math" w:cs="David" w:hint="cs"/>
                                <w:color w:val="000000"/>
                                <w:sz w:val="21"/>
                                <w:szCs w:val="21"/>
                              </w:rPr>
                              <m:t>y</m:t>
                            </m:r>
                          </m:sub>
                          <m:sup>
                            <m:r>
                              <w:rPr>
                                <w:rFonts w:ascii="Cambria Math" w:hAnsi="Cambria Math" w:cs="David" w:hint="cs"/>
                                <w:color w:val="000000"/>
                                <w:sz w:val="21"/>
                                <w:szCs w:val="21"/>
                              </w:rPr>
                              <m:t>2</m:t>
                            </m:r>
                          </m:sup>
                        </m:sSubSup>
                      </m:den>
                    </m:f>
                  </m:e>
                </m:d>
                <m:d>
                  <m:dPr>
                    <m:begChr m:val="["/>
                    <m:endChr m:val="]"/>
                    <m:ctrlPr>
                      <w:rPr>
                        <w:rFonts w:ascii="Cambria Math" w:hAnsi="Cambria Math" w:cs="David" w:hint="cs"/>
                        <w:i/>
                        <w:color w:val="000000"/>
                        <w:sz w:val="21"/>
                        <w:szCs w:val="21"/>
                      </w:rPr>
                    </m:ctrlPr>
                  </m:dPr>
                  <m:e>
                    <m:func>
                      <m:funcPr>
                        <m:ctrlPr>
                          <w:rPr>
                            <w:rFonts w:ascii="Cambria Math" w:hAnsi="Cambria Math" w:cs="David" w:hint="cs"/>
                            <w:i/>
                            <w:color w:val="000000"/>
                            <w:sz w:val="21"/>
                            <w:szCs w:val="21"/>
                          </w:rPr>
                        </m:ctrlPr>
                      </m:funcPr>
                      <m:fName>
                        <m:r>
                          <m:rPr>
                            <m:sty m:val="p"/>
                          </m:rPr>
                          <w:rPr>
                            <w:rFonts w:ascii="Cambria Math" w:hAnsi="Cambria Math" w:cs="David" w:hint="cs"/>
                            <w:color w:val="000000"/>
                            <w:sz w:val="21"/>
                            <w:szCs w:val="21"/>
                          </w:rPr>
                          <m:t>exp</m:t>
                        </m:r>
                      </m:fName>
                      <m:e>
                        <m:d>
                          <m:dPr>
                            <m:ctrlPr>
                              <w:rPr>
                                <w:rFonts w:ascii="Cambria Math" w:hAnsi="Cambria Math" w:cs="David" w:hint="cs"/>
                                <w:i/>
                                <w:color w:val="000000"/>
                                <w:sz w:val="21"/>
                                <w:szCs w:val="21"/>
                              </w:rPr>
                            </m:ctrlPr>
                          </m:dPr>
                          <m:e>
                            <m:f>
                              <m:fPr>
                                <m:ctrlPr>
                                  <w:rPr>
                                    <w:rFonts w:ascii="Cambria Math" w:hAnsi="Cambria Math" w:cs="David" w:hint="cs"/>
                                    <w:i/>
                                    <w:color w:val="000000"/>
                                    <w:sz w:val="21"/>
                                    <w:szCs w:val="21"/>
                                  </w:rPr>
                                </m:ctrlPr>
                              </m:fPr>
                              <m:num>
                                <m:r>
                                  <w:rPr>
                                    <w:rFonts w:ascii="Cambria Math" w:hAnsi="Cambria Math" w:cs="David" w:hint="cs"/>
                                    <w:color w:val="000000"/>
                                    <w:sz w:val="21"/>
                                    <w:szCs w:val="21"/>
                                  </w:rPr>
                                  <m:t>-</m:t>
                                </m:r>
                                <m:sSup>
                                  <m:sSupPr>
                                    <m:ctrlPr>
                                      <w:rPr>
                                        <w:rFonts w:ascii="Cambria Math" w:hAnsi="Cambria Math" w:cs="David" w:hint="cs"/>
                                        <w:i/>
                                        <w:color w:val="000000"/>
                                        <w:sz w:val="21"/>
                                        <w:szCs w:val="21"/>
                                      </w:rPr>
                                    </m:ctrlPr>
                                  </m:sSupPr>
                                  <m:e>
                                    <m:d>
                                      <m:dPr>
                                        <m:ctrlPr>
                                          <w:rPr>
                                            <w:rFonts w:ascii="Cambria Math" w:hAnsi="Cambria Math" w:cs="David" w:hint="cs"/>
                                            <w:i/>
                                            <w:color w:val="000000"/>
                                            <w:sz w:val="21"/>
                                            <w:szCs w:val="21"/>
                                          </w:rPr>
                                        </m:ctrlPr>
                                      </m:dPr>
                                      <m:e>
                                        <m:r>
                                          <w:rPr>
                                            <w:rFonts w:ascii="Cambria Math" w:hAnsi="Cambria Math" w:cs="David" w:hint="cs"/>
                                            <w:color w:val="000000"/>
                                            <w:sz w:val="21"/>
                                            <w:szCs w:val="21"/>
                                          </w:rPr>
                                          <m:t>z-H</m:t>
                                        </m:r>
                                      </m:e>
                                    </m:d>
                                  </m:e>
                                  <m:sup>
                                    <m:r>
                                      <w:rPr>
                                        <w:rFonts w:ascii="Cambria Math" w:hAnsi="Cambria Math" w:cs="David" w:hint="cs"/>
                                        <w:color w:val="000000"/>
                                        <w:sz w:val="21"/>
                                        <w:szCs w:val="21"/>
                                      </w:rPr>
                                      <m:t>2</m:t>
                                    </m:r>
                                  </m:sup>
                                </m:sSup>
                              </m:num>
                              <m:den>
                                <m:r>
                                  <w:rPr>
                                    <w:rFonts w:ascii="Cambria Math" w:hAnsi="Cambria Math" w:cs="David" w:hint="cs"/>
                                    <w:color w:val="000000"/>
                                    <w:sz w:val="21"/>
                                    <w:szCs w:val="21"/>
                                  </w:rPr>
                                  <m:t>2</m:t>
                                </m:r>
                                <m:sSubSup>
                                  <m:sSubSupPr>
                                    <m:ctrlPr>
                                      <w:rPr>
                                        <w:rFonts w:ascii="Cambria Math" w:hAnsi="Cambria Math" w:cs="David" w:hint="cs"/>
                                        <w:i/>
                                        <w:color w:val="000000"/>
                                        <w:sz w:val="21"/>
                                        <w:szCs w:val="21"/>
                                      </w:rPr>
                                    </m:ctrlPr>
                                  </m:sSubSupPr>
                                  <m:e>
                                    <m:r>
                                      <w:rPr>
                                        <w:rFonts w:ascii="Cambria Math" w:hAnsi="Cambria Math" w:cs="David" w:hint="cs"/>
                                        <w:color w:val="000000"/>
                                        <w:sz w:val="21"/>
                                        <w:szCs w:val="21"/>
                                      </w:rPr>
                                      <m:t>σ</m:t>
                                    </m:r>
                                  </m:e>
                                  <m:sub>
                                    <m:r>
                                      <w:rPr>
                                        <w:rFonts w:ascii="Cambria Math" w:hAnsi="Cambria Math" w:cs="David" w:hint="cs"/>
                                        <w:color w:val="000000"/>
                                        <w:sz w:val="21"/>
                                        <w:szCs w:val="21"/>
                                      </w:rPr>
                                      <m:t>z</m:t>
                                    </m:r>
                                  </m:sub>
                                  <m:sup>
                                    <m:r>
                                      <w:rPr>
                                        <w:rFonts w:ascii="Cambria Math" w:hAnsi="Cambria Math" w:cs="David" w:hint="cs"/>
                                        <w:color w:val="000000"/>
                                        <w:sz w:val="21"/>
                                        <w:szCs w:val="21"/>
                                      </w:rPr>
                                      <m:t>2</m:t>
                                    </m:r>
                                  </m:sup>
                                </m:sSubSup>
                              </m:den>
                            </m:f>
                          </m:e>
                        </m:d>
                      </m:e>
                    </m:func>
                    <m:r>
                      <w:rPr>
                        <w:rFonts w:ascii="Cambria Math" w:hAnsi="Cambria Math" w:cs="David" w:hint="cs"/>
                        <w:color w:val="000000"/>
                        <w:sz w:val="21"/>
                        <w:szCs w:val="21"/>
                      </w:rPr>
                      <m:t>+</m:t>
                    </m:r>
                    <m:func>
                      <m:funcPr>
                        <m:ctrlPr>
                          <w:rPr>
                            <w:rFonts w:ascii="Cambria Math" w:hAnsi="Cambria Math" w:cs="David" w:hint="cs"/>
                            <w:i/>
                            <w:color w:val="000000"/>
                            <w:sz w:val="21"/>
                            <w:szCs w:val="21"/>
                          </w:rPr>
                        </m:ctrlPr>
                      </m:funcPr>
                      <m:fName>
                        <m:r>
                          <m:rPr>
                            <m:sty m:val="p"/>
                          </m:rPr>
                          <w:rPr>
                            <w:rFonts w:ascii="Cambria Math" w:hAnsi="Cambria Math" w:cs="David" w:hint="cs"/>
                            <w:color w:val="000000"/>
                            <w:sz w:val="21"/>
                            <w:szCs w:val="21"/>
                          </w:rPr>
                          <m:t>exp</m:t>
                        </m:r>
                      </m:fName>
                      <m:e>
                        <m:d>
                          <m:dPr>
                            <m:ctrlPr>
                              <w:rPr>
                                <w:rFonts w:ascii="Cambria Math" w:hAnsi="Cambria Math" w:cs="David" w:hint="cs"/>
                                <w:i/>
                                <w:color w:val="000000"/>
                                <w:sz w:val="21"/>
                                <w:szCs w:val="21"/>
                              </w:rPr>
                            </m:ctrlPr>
                          </m:dPr>
                          <m:e>
                            <m:f>
                              <m:fPr>
                                <m:ctrlPr>
                                  <w:rPr>
                                    <w:rFonts w:ascii="Cambria Math" w:hAnsi="Cambria Math" w:cs="David" w:hint="cs"/>
                                    <w:i/>
                                    <w:color w:val="000000"/>
                                    <w:sz w:val="21"/>
                                    <w:szCs w:val="21"/>
                                  </w:rPr>
                                </m:ctrlPr>
                              </m:fPr>
                              <m:num>
                                <m:r>
                                  <w:rPr>
                                    <w:rFonts w:ascii="Cambria Math" w:hAnsi="Cambria Math" w:cs="David" w:hint="cs"/>
                                    <w:color w:val="000000"/>
                                    <w:sz w:val="21"/>
                                    <w:szCs w:val="21"/>
                                  </w:rPr>
                                  <m:t>-</m:t>
                                </m:r>
                                <m:sSup>
                                  <m:sSupPr>
                                    <m:ctrlPr>
                                      <w:rPr>
                                        <w:rFonts w:ascii="Cambria Math" w:hAnsi="Cambria Math" w:cs="David" w:hint="cs"/>
                                        <w:i/>
                                        <w:color w:val="000000"/>
                                        <w:sz w:val="21"/>
                                        <w:szCs w:val="21"/>
                                      </w:rPr>
                                    </m:ctrlPr>
                                  </m:sSupPr>
                                  <m:e>
                                    <m:d>
                                      <m:dPr>
                                        <m:ctrlPr>
                                          <w:rPr>
                                            <w:rFonts w:ascii="Cambria Math" w:hAnsi="Cambria Math" w:cs="David" w:hint="cs"/>
                                            <w:i/>
                                            <w:color w:val="000000"/>
                                            <w:sz w:val="21"/>
                                            <w:szCs w:val="21"/>
                                          </w:rPr>
                                        </m:ctrlPr>
                                      </m:dPr>
                                      <m:e>
                                        <m:r>
                                          <w:rPr>
                                            <w:rFonts w:ascii="Cambria Math" w:hAnsi="Cambria Math" w:cs="David" w:hint="cs"/>
                                            <w:color w:val="000000"/>
                                            <w:sz w:val="21"/>
                                            <w:szCs w:val="21"/>
                                          </w:rPr>
                                          <m:t>z+H</m:t>
                                        </m:r>
                                      </m:e>
                                    </m:d>
                                  </m:e>
                                  <m:sup>
                                    <m:r>
                                      <w:rPr>
                                        <w:rFonts w:ascii="Cambria Math" w:hAnsi="Cambria Math" w:cs="David" w:hint="cs"/>
                                        <w:color w:val="000000"/>
                                        <w:sz w:val="21"/>
                                        <w:szCs w:val="21"/>
                                      </w:rPr>
                                      <m:t>2</m:t>
                                    </m:r>
                                  </m:sup>
                                </m:sSup>
                              </m:num>
                              <m:den>
                                <m:r>
                                  <w:rPr>
                                    <w:rFonts w:ascii="Cambria Math" w:hAnsi="Cambria Math" w:cs="David" w:hint="cs"/>
                                    <w:color w:val="000000"/>
                                    <w:sz w:val="21"/>
                                    <w:szCs w:val="21"/>
                                  </w:rPr>
                                  <m:t>2</m:t>
                                </m:r>
                                <m:sSubSup>
                                  <m:sSubSupPr>
                                    <m:ctrlPr>
                                      <w:rPr>
                                        <w:rFonts w:ascii="Cambria Math" w:hAnsi="Cambria Math" w:cs="David" w:hint="cs"/>
                                        <w:i/>
                                        <w:color w:val="000000"/>
                                        <w:sz w:val="21"/>
                                        <w:szCs w:val="21"/>
                                      </w:rPr>
                                    </m:ctrlPr>
                                  </m:sSubSupPr>
                                  <m:e>
                                    <m:r>
                                      <w:rPr>
                                        <w:rFonts w:ascii="Cambria Math" w:hAnsi="Cambria Math" w:cs="David" w:hint="cs"/>
                                        <w:color w:val="000000"/>
                                        <w:sz w:val="21"/>
                                        <w:szCs w:val="21"/>
                                      </w:rPr>
                                      <m:t>σ</m:t>
                                    </m:r>
                                  </m:e>
                                  <m:sub>
                                    <m:r>
                                      <w:rPr>
                                        <w:rFonts w:ascii="Cambria Math" w:hAnsi="Cambria Math" w:cs="David" w:hint="cs"/>
                                        <w:color w:val="000000"/>
                                        <w:sz w:val="21"/>
                                        <w:szCs w:val="21"/>
                                      </w:rPr>
                                      <m:t>z</m:t>
                                    </m:r>
                                  </m:sub>
                                  <m:sup>
                                    <m:r>
                                      <w:rPr>
                                        <w:rFonts w:ascii="Cambria Math" w:hAnsi="Cambria Math" w:cs="David" w:hint="cs"/>
                                        <w:color w:val="000000"/>
                                        <w:sz w:val="21"/>
                                        <w:szCs w:val="21"/>
                                      </w:rPr>
                                      <m:t>2</m:t>
                                    </m:r>
                                  </m:sup>
                                </m:sSubSup>
                              </m:den>
                            </m:f>
                          </m:e>
                        </m:d>
                      </m:e>
                    </m:func>
                  </m:e>
                </m:d>
              </m:oMath>
            </m:oMathPara>
          </w:p>
          <w:p w14:paraId="12600F53" w14:textId="77777777" w:rsidR="006F0563" w:rsidRPr="001B6C41" w:rsidRDefault="006F0563" w:rsidP="00E87BA7">
            <w:pPr>
              <w:ind w:right="-2"/>
              <w:rPr>
                <w:rFonts w:cs="David"/>
                <w:color w:val="000000"/>
              </w:rPr>
            </w:pPr>
          </w:p>
        </w:tc>
        <w:tc>
          <w:tcPr>
            <w:tcW w:w="843" w:type="dxa"/>
            <w:vAlign w:val="center"/>
          </w:tcPr>
          <w:p w14:paraId="0A38ACF6" w14:textId="4D654883" w:rsidR="006F0563" w:rsidRPr="00A10451" w:rsidRDefault="006F0563" w:rsidP="00E87BA7">
            <w:pPr>
              <w:ind w:right="-2"/>
              <w:jc w:val="center"/>
              <w:rPr>
                <w:rFonts w:cs="David"/>
                <w:color w:val="000000"/>
              </w:rPr>
            </w:pPr>
            <w:r w:rsidRPr="008B666E">
              <w:rPr>
                <w:rFonts w:cs="David" w:hint="cs"/>
                <w:color w:val="000000"/>
              </w:rPr>
              <w:t>(</w:t>
            </w:r>
            <w:bookmarkStart w:id="142" w:name="equation_1"/>
            <w:r w:rsidRPr="00EA5133">
              <w:rPr>
                <w:rFonts w:cs="David" w:hint="cs"/>
                <w:color w:val="000000"/>
              </w:rPr>
              <w:fldChar w:fldCharType="begin"/>
            </w:r>
            <w:r w:rsidRPr="00AF1489">
              <w:rPr>
                <w:rFonts w:cs="David" w:hint="cs"/>
                <w:color w:val="000000"/>
              </w:rPr>
              <w:instrText xml:space="preserve"> SEQ Eq \* MERGEFORMAT </w:instrText>
            </w:r>
            <w:r w:rsidRPr="00AF1489">
              <w:rPr>
                <w:rFonts w:cs="David" w:hint="cs"/>
                <w:color w:val="000000"/>
              </w:rPr>
              <w:fldChar w:fldCharType="separate"/>
            </w:r>
            <w:r w:rsidR="00587E2C" w:rsidRPr="001B6C41">
              <w:rPr>
                <w:rFonts w:cs="David"/>
                <w:noProof/>
                <w:color w:val="000000"/>
              </w:rPr>
              <w:t>1</w:t>
            </w:r>
            <w:r w:rsidRPr="001B6C41">
              <w:rPr>
                <w:rFonts w:cs="David" w:hint="cs"/>
                <w:color w:val="000000"/>
              </w:rPr>
              <w:fldChar w:fldCharType="end"/>
            </w:r>
            <w:bookmarkEnd w:id="142"/>
            <w:r w:rsidRPr="00EA5133">
              <w:rPr>
                <w:rFonts w:cs="David" w:hint="cs"/>
                <w:color w:val="000000"/>
              </w:rPr>
              <w:t>)</w:t>
            </w:r>
          </w:p>
        </w:tc>
      </w:tr>
    </w:tbl>
    <w:p w14:paraId="6F4DBE4C" w14:textId="66C92B4F" w:rsidR="00340EDC" w:rsidRPr="00A10451" w:rsidRDefault="000F3DEB" w:rsidP="00E87BA7">
      <w:pPr>
        <w:ind w:right="-2"/>
        <w:rPr>
          <w:rFonts w:cs="David"/>
          <w:color w:val="000000"/>
        </w:rPr>
      </w:pPr>
      <w:r w:rsidRPr="00A10451">
        <w:rPr>
          <w:rFonts w:cs="David" w:hint="cs"/>
          <w:color w:val="000000"/>
        </w:rPr>
        <w:t xml:space="preserve">Where Q </w:t>
      </w:r>
      <w:r w:rsidR="00D77B8A" w:rsidRPr="00A10451">
        <w:rPr>
          <w:rFonts w:cs="David" w:hint="cs"/>
          <w:color w:val="000000"/>
        </w:rPr>
        <w:t>[kg</w:t>
      </w:r>
      <w:r w:rsidR="00327B87">
        <w:rPr>
          <w:rFonts w:cs="David"/>
          <w:color w:val="000000"/>
        </w:rPr>
        <w:t xml:space="preserve"> </w:t>
      </w:r>
      <w:r w:rsidR="00D77B8A" w:rsidRPr="00A10451">
        <w:rPr>
          <w:rFonts w:cs="David" w:hint="cs"/>
          <w:color w:val="000000"/>
        </w:rPr>
        <w:t>s</w:t>
      </w:r>
      <w:r w:rsidR="00327B87" w:rsidRPr="00327B87">
        <w:rPr>
          <w:rFonts w:cs="David"/>
          <w:color w:val="000000"/>
          <w:vertAlign w:val="superscript"/>
        </w:rPr>
        <w:t>-1</w:t>
      </w:r>
      <w:r w:rsidR="00D77B8A" w:rsidRPr="00A10451">
        <w:rPr>
          <w:rFonts w:cs="David" w:hint="cs"/>
          <w:color w:val="000000"/>
        </w:rPr>
        <w:t xml:space="preserve">] </w:t>
      </w:r>
      <w:r w:rsidRPr="00A10451">
        <w:rPr>
          <w:rFonts w:cs="David" w:hint="cs"/>
          <w:color w:val="000000"/>
        </w:rPr>
        <w:t xml:space="preserve">is the </w:t>
      </w:r>
      <w:r w:rsidR="009124D7" w:rsidRPr="00A10451">
        <w:rPr>
          <w:rFonts w:cs="David" w:hint="cs"/>
          <w:color w:val="000000"/>
        </w:rPr>
        <w:t>release</w:t>
      </w:r>
      <w:r w:rsidRPr="00A10451">
        <w:rPr>
          <w:rFonts w:cs="David" w:hint="cs"/>
          <w:color w:val="000000"/>
        </w:rPr>
        <w:t xml:space="preserve"> rate </w:t>
      </w:r>
      <w:r w:rsidR="00530B79" w:rsidRPr="00A10451">
        <w:rPr>
          <w:rFonts w:cs="David" w:hint="cs"/>
          <w:color w:val="000000"/>
        </w:rPr>
        <w:t>from</w:t>
      </w:r>
      <w:r w:rsidR="00A348FE" w:rsidRPr="00A10451">
        <w:rPr>
          <w:rFonts w:cs="David" w:hint="cs"/>
          <w:color w:val="000000"/>
        </w:rPr>
        <w:t xml:space="preserve"> the stack</w:t>
      </w:r>
      <w:r w:rsidR="006F5404" w:rsidRPr="00A10451">
        <w:rPr>
          <w:rFonts w:cs="David" w:hint="cs"/>
          <w:color w:val="000000"/>
        </w:rPr>
        <w:t>,</w:t>
      </w:r>
      <w:r w:rsidRPr="00A10451">
        <w:rPr>
          <w:rFonts w:cs="David" w:hint="cs"/>
          <w:color w:val="000000"/>
        </w:rPr>
        <w:t xml:space="preserve"> H </w:t>
      </w:r>
      <w:r w:rsidR="00D77B8A" w:rsidRPr="00A10451">
        <w:rPr>
          <w:rFonts w:cs="David" w:hint="cs"/>
          <w:color w:val="000000"/>
        </w:rPr>
        <w:t xml:space="preserve">[m] </w:t>
      </w:r>
      <w:r w:rsidRPr="00A10451">
        <w:rPr>
          <w:rFonts w:cs="David" w:hint="cs"/>
          <w:color w:val="000000"/>
        </w:rPr>
        <w:t xml:space="preserve">is </w:t>
      </w:r>
      <w:r w:rsidR="006D02A9" w:rsidRPr="00A10451">
        <w:rPr>
          <w:rFonts w:cs="David" w:hint="cs"/>
          <w:color w:val="000000"/>
        </w:rPr>
        <w:t>the effective height</w:t>
      </w:r>
      <w:r w:rsidR="00677A96" w:rsidRPr="00A10451">
        <w:rPr>
          <w:rFonts w:cs="David" w:hint="cs"/>
          <w:color w:val="000000"/>
        </w:rPr>
        <w:t xml:space="preserve"> (i.e., the sum of the actual stack height h and the plume rise </w:t>
      </w:r>
      <w:r w:rsidR="00677A96" w:rsidRPr="00A10451">
        <w:rPr>
          <w:rFonts w:cs="David" w:hint="cs"/>
          <w:color w:val="000000"/>
        </w:rPr>
        <w:sym w:font="Symbol" w:char="F044"/>
      </w:r>
      <w:r w:rsidR="00677A96" w:rsidRPr="00A10451">
        <w:rPr>
          <w:rFonts w:cs="David" w:hint="cs"/>
          <w:color w:val="000000"/>
        </w:rPr>
        <w:t xml:space="preserve">h), </w:t>
      </w:r>
      <w:r w:rsidR="008E7E5A" w:rsidRPr="00A10451">
        <w:rPr>
          <w:rFonts w:cs="David" w:hint="cs"/>
          <w:color w:val="000000"/>
        </w:rPr>
        <w:t xml:space="preserve">x, y and z </w:t>
      </w:r>
      <w:r w:rsidR="0086451E" w:rsidRPr="00A10451">
        <w:rPr>
          <w:rFonts w:cs="David" w:hint="cs"/>
          <w:color w:val="000000"/>
        </w:rPr>
        <w:t xml:space="preserve">[m] </w:t>
      </w:r>
      <w:r w:rsidR="008E7E5A" w:rsidRPr="00A10451">
        <w:rPr>
          <w:rFonts w:cs="David" w:hint="cs"/>
          <w:color w:val="000000"/>
        </w:rPr>
        <w:t xml:space="preserve">are the downwind, crosswind and vertical distances, </w:t>
      </w:r>
      <w:r w:rsidR="0086336B" w:rsidRPr="00A10451">
        <w:rPr>
          <w:rFonts w:cs="David" w:hint="cs"/>
          <w:color w:val="000000"/>
        </w:rPr>
        <w:t xml:space="preserve">respectively, </w:t>
      </w:r>
      <w:r w:rsidR="00E44D54" w:rsidRPr="00A10451">
        <w:rPr>
          <w:rFonts w:cs="David" w:hint="cs"/>
          <w:color w:val="000000"/>
        </w:rPr>
        <w:t xml:space="preserve">and </w:t>
      </w:r>
      <m:oMath>
        <m:acc>
          <m:accPr>
            <m:chr m:val="̅"/>
            <m:ctrlPr>
              <w:rPr>
                <w:rFonts w:ascii="Cambria Math" w:hAnsi="Cambria Math" w:cs="David" w:hint="cs"/>
                <w:i/>
                <w:color w:val="000000"/>
              </w:rPr>
            </m:ctrlPr>
          </m:accPr>
          <m:e>
            <m:r>
              <w:rPr>
                <w:rFonts w:ascii="Cambria Math" w:hAnsi="Cambria Math" w:cs="David" w:hint="cs"/>
                <w:color w:val="000000"/>
              </w:rPr>
              <m:t>u</m:t>
            </m:r>
          </m:e>
        </m:acc>
      </m:oMath>
      <w:r w:rsidR="00704B9A" w:rsidRPr="00A10451">
        <w:rPr>
          <w:rFonts w:cs="David" w:hint="cs"/>
          <w:color w:val="000000"/>
        </w:rPr>
        <w:t xml:space="preserve"> </w:t>
      </w:r>
      <w:r w:rsidR="00AF7212" w:rsidRPr="00A10451">
        <w:rPr>
          <w:rFonts w:cs="David" w:hint="cs"/>
          <w:color w:val="000000"/>
        </w:rPr>
        <w:t>[m</w:t>
      </w:r>
      <w:r w:rsidR="00211738">
        <w:rPr>
          <w:rFonts w:cs="David"/>
          <w:color w:val="000000"/>
        </w:rPr>
        <w:t xml:space="preserve"> </w:t>
      </w:r>
      <w:r w:rsidR="00211738" w:rsidRPr="00A10451">
        <w:rPr>
          <w:rFonts w:cs="David" w:hint="cs"/>
          <w:color w:val="000000"/>
        </w:rPr>
        <w:t>s</w:t>
      </w:r>
      <w:r w:rsidR="00211738" w:rsidRPr="00327B87">
        <w:rPr>
          <w:rFonts w:cs="David"/>
          <w:color w:val="000000"/>
          <w:vertAlign w:val="superscript"/>
        </w:rPr>
        <w:t>-1</w:t>
      </w:r>
      <w:r w:rsidR="00AF7212" w:rsidRPr="00A10451">
        <w:rPr>
          <w:rFonts w:cs="David" w:hint="cs"/>
          <w:color w:val="000000"/>
        </w:rPr>
        <w:t xml:space="preserve">] </w:t>
      </w:r>
      <w:r w:rsidR="008E7E5A" w:rsidRPr="00A10451">
        <w:rPr>
          <w:rFonts w:cs="David" w:hint="cs"/>
          <w:color w:val="000000"/>
        </w:rPr>
        <w:t>is the mean wind speed at the height h of the release</w:t>
      </w:r>
      <w:r w:rsidR="00D64B51" w:rsidRPr="00A10451">
        <w:rPr>
          <w:rFonts w:cs="David" w:hint="cs"/>
          <w:color w:val="000000"/>
        </w:rPr>
        <w:t>.</w:t>
      </w:r>
      <w:r w:rsidR="000C1ECA" w:rsidRPr="00A10451">
        <w:rPr>
          <w:rFonts w:cs="David" w:hint="cs"/>
          <w:color w:val="000000"/>
        </w:rPr>
        <w:t xml:space="preserve"> </w:t>
      </w:r>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y</m:t>
            </m:r>
          </m:sub>
        </m:sSub>
      </m:oMath>
      <w:r w:rsidR="00DC7727" w:rsidRPr="00A10451">
        <w:rPr>
          <w:rFonts w:cs="David" w:hint="cs"/>
          <w:color w:val="000000"/>
        </w:rPr>
        <w:t xml:space="preserve"> and </w:t>
      </w:r>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z</m:t>
            </m:r>
          </m:sub>
        </m:sSub>
      </m:oMath>
      <w:r w:rsidR="00DC7727" w:rsidRPr="00A10451">
        <w:rPr>
          <w:rFonts w:cs="David" w:hint="cs"/>
          <w:color w:val="000000"/>
        </w:rPr>
        <w:t xml:space="preserve"> [m] are key parameters in the model and represent the standard deviation of the </w:t>
      </w:r>
      <w:r w:rsidR="00332C7B">
        <w:rPr>
          <w:rFonts w:cs="David"/>
          <w:color w:val="000000"/>
        </w:rPr>
        <w:t>G</w:t>
      </w:r>
      <w:r w:rsidR="00DC7727" w:rsidRPr="00A10451">
        <w:rPr>
          <w:rFonts w:cs="David" w:hint="cs"/>
          <w:color w:val="000000"/>
        </w:rPr>
        <w:t>aussian concentration distribution in the crosswind and vertical direction.</w:t>
      </w:r>
      <w:r w:rsidR="000C1ECA" w:rsidRPr="00A10451">
        <w:rPr>
          <w:rFonts w:cs="David" w:hint="cs"/>
          <w:color w:val="000000"/>
        </w:rPr>
        <w:t xml:space="preserve"> </w:t>
      </w:r>
      <w:r w:rsidR="001E1D40">
        <w:rPr>
          <w:rFonts w:cs="David"/>
          <w:color w:val="000000"/>
        </w:rPr>
        <w:t>Several</w:t>
      </w:r>
      <w:r w:rsidR="007F472E" w:rsidRPr="00A10451">
        <w:rPr>
          <w:rFonts w:cs="David" w:hint="cs"/>
          <w:color w:val="000000"/>
        </w:rPr>
        <w:t xml:space="preserve"> </w:t>
      </w:r>
      <w:r w:rsidR="004176C9" w:rsidRPr="00A10451">
        <w:rPr>
          <w:rFonts w:cs="David" w:hint="cs"/>
          <w:color w:val="000000"/>
        </w:rPr>
        <w:t xml:space="preserve">simplifying assumptions </w:t>
      </w:r>
      <w:r w:rsidR="001E1D40">
        <w:rPr>
          <w:rFonts w:cs="David"/>
          <w:color w:val="000000"/>
        </w:rPr>
        <w:t>are</w:t>
      </w:r>
      <w:r w:rsidR="004176C9" w:rsidRPr="00A10451">
        <w:rPr>
          <w:rFonts w:cs="David" w:hint="cs"/>
          <w:color w:val="000000"/>
        </w:rPr>
        <w:t xml:space="preserve"> made in order to reach the </w:t>
      </w:r>
      <w:r w:rsidR="007F472E" w:rsidRPr="00A10451">
        <w:rPr>
          <w:rFonts w:cs="David" w:hint="cs"/>
          <w:color w:val="000000"/>
        </w:rPr>
        <w:t xml:space="preserve">Gaussian plume model equation </w:t>
      </w:r>
      <w:r w:rsidR="004176C9" w:rsidRPr="00A10451">
        <w:rPr>
          <w:rFonts w:cs="David" w:hint="cs"/>
          <w:color w:val="000000"/>
        </w:rPr>
        <w:t>(</w:t>
      </w:r>
      <w:r w:rsidR="007B02EC">
        <w:rPr>
          <w:rFonts w:cs="David"/>
          <w:color w:val="000000"/>
        </w:rPr>
        <w:t xml:space="preserve">Eq. </w:t>
      </w:r>
      <w:r w:rsidR="00485CC5">
        <w:rPr>
          <w:rFonts w:cs="David"/>
          <w:color w:val="000000"/>
        </w:rPr>
        <w:fldChar w:fldCharType="begin"/>
      </w:r>
      <w:r w:rsidR="00485CC5">
        <w:rPr>
          <w:rFonts w:cs="David"/>
          <w:color w:val="000000"/>
        </w:rPr>
        <w:instrText xml:space="preserve"> REF equation_1 \h </w:instrText>
      </w:r>
      <w:r w:rsidR="00E87BA7">
        <w:rPr>
          <w:rFonts w:cs="David"/>
          <w:color w:val="000000"/>
        </w:rPr>
        <w:instrText xml:space="preserve"> \* MERGEFORMAT </w:instrText>
      </w:r>
      <w:r w:rsidR="00485CC5">
        <w:rPr>
          <w:rFonts w:cs="David"/>
          <w:color w:val="000000"/>
        </w:rPr>
      </w:r>
      <w:r w:rsidR="00485CC5">
        <w:rPr>
          <w:rFonts w:cs="David"/>
          <w:color w:val="000000"/>
        </w:rPr>
        <w:fldChar w:fldCharType="separate"/>
      </w:r>
      <w:r w:rsidR="00587E2C">
        <w:rPr>
          <w:rFonts w:cs="David"/>
          <w:noProof/>
          <w:color w:val="000000"/>
        </w:rPr>
        <w:t>1</w:t>
      </w:r>
      <w:r w:rsidR="00485CC5">
        <w:rPr>
          <w:rFonts w:cs="David"/>
          <w:color w:val="000000"/>
        </w:rPr>
        <w:fldChar w:fldCharType="end"/>
      </w:r>
      <w:r w:rsidR="004176C9" w:rsidRPr="00A10451">
        <w:rPr>
          <w:rFonts w:cs="David" w:hint="cs"/>
          <w:color w:val="000000"/>
        </w:rPr>
        <w:t>)</w:t>
      </w:r>
      <w:r w:rsidR="00725B91" w:rsidRPr="00A10451">
        <w:rPr>
          <w:rFonts w:cs="David" w:hint="cs"/>
          <w:color w:val="000000"/>
        </w:rPr>
        <w:t xml:space="preserve"> </w:t>
      </w:r>
      <w:r w:rsidR="00725B91" w:rsidRPr="00A10451">
        <w:rPr>
          <w:rFonts w:cs="David" w:hint="cs"/>
          <w:color w:val="000000"/>
        </w:rPr>
        <w:fldChar w:fldCharType="begin" w:fldLock="1"/>
      </w:r>
      <w:r w:rsidR="005F4045">
        <w:rPr>
          <w:rFonts w:cs="David"/>
          <w:color w:val="000000"/>
        </w:rPr>
        <w:instrText>ADDIN CSL_CITATION {"citationItems":[{"id":"ITEM-1","itemData":{"DOI":"10.1137/10080991x","ISSN":"0036-1445","abstract":"The Gaussian plume model is a standard approach for studying the transport of airborne contaminants due to turbulent diffusion and advection by the wind. This paper reviews the assumptions underlying the model, its derivation from the advection-diffusion equation, and the key properties of the plume solution. The results are then applied to solving an inverse problem in which emission source rates are determined from a given set of ground- level contaminant measurements. This source identification problem can be formulated as an overdetermined linear system of equations that is most easily solved using the method of least squares. Various generalizations of this problem are discussed, and we illustrate our results with an application to the study of zinc emissions from a smelting operation.","author":[{"dropping-particle":"","family":"Stockie","given":"John M.","non-dropping-particle":"","parse-names":false,"suffix":""}],"container-title":"SIAM Review","id":"ITEM-1","issue":"2","issued":{"date-parts":[["2011"]]},"page":"349-372","title":"The Mathematics of Atmospheric Dispersion Modeling","type":"article-journal","volume":"53"},"uris":["http://www.mendeley.com/documents/?uuid=c11b0434-1078-44c2-b34c-8667584e1911"]}],"mendeley":{"formattedCitation":"[18]","plainTextFormattedCitation":"[18]","previouslyFormattedCitation":"[18]"},"properties":{"noteIndex":0},"schema":"https://github.com/citation-style-language/schema/raw/master/csl-citation.json"}</w:instrText>
      </w:r>
      <w:r w:rsidR="00725B91" w:rsidRPr="00A10451">
        <w:rPr>
          <w:rFonts w:cs="David" w:hint="cs"/>
          <w:color w:val="000000"/>
        </w:rPr>
        <w:fldChar w:fldCharType="separate"/>
      </w:r>
      <w:r w:rsidR="005F4045" w:rsidRPr="005F4045">
        <w:rPr>
          <w:rFonts w:cs="David"/>
          <w:noProof/>
          <w:color w:val="000000"/>
        </w:rPr>
        <w:t>[18]</w:t>
      </w:r>
      <w:r w:rsidR="00725B91" w:rsidRPr="00A10451">
        <w:rPr>
          <w:rFonts w:cs="David" w:hint="cs"/>
          <w:color w:val="000000"/>
        </w:rPr>
        <w:fldChar w:fldCharType="end"/>
      </w:r>
      <w:r w:rsidR="004176C9" w:rsidRPr="00A10451">
        <w:rPr>
          <w:rFonts w:cs="David" w:hint="cs"/>
          <w:color w:val="000000"/>
        </w:rPr>
        <w:t xml:space="preserve">: </w:t>
      </w:r>
    </w:p>
    <w:p w14:paraId="2BA23F63" w14:textId="35BFA6ED" w:rsidR="004176C9" w:rsidRPr="00A10451" w:rsidRDefault="00640EAF" w:rsidP="00E87BA7">
      <w:pPr>
        <w:pStyle w:val="ListParagraph"/>
        <w:numPr>
          <w:ilvl w:val="0"/>
          <w:numId w:val="15"/>
        </w:numPr>
        <w:ind w:right="-2"/>
        <w:rPr>
          <w:rFonts w:cs="David"/>
          <w:color w:val="000000"/>
        </w:rPr>
      </w:pPr>
      <w:r w:rsidRPr="00A10451">
        <w:rPr>
          <w:rFonts w:cs="David" w:hint="cs"/>
          <w:color w:val="000000"/>
        </w:rPr>
        <w:t>T</w:t>
      </w:r>
      <w:r w:rsidR="004176C9" w:rsidRPr="00A10451">
        <w:rPr>
          <w:rFonts w:cs="David" w:hint="cs"/>
          <w:color w:val="000000"/>
        </w:rPr>
        <w:t>he pollutant is emitted in a constant rate Q from a single point source located at height</w:t>
      </w:r>
      <w:r w:rsidR="00EB5FDD" w:rsidRPr="00A10451">
        <w:rPr>
          <w:rFonts w:cs="David" w:hint="cs"/>
          <w:color w:val="000000"/>
        </w:rPr>
        <w:t xml:space="preserve"> </w:t>
      </w:r>
      <w:r w:rsidR="004176C9" w:rsidRPr="00A10451">
        <w:rPr>
          <w:rFonts w:cs="David" w:hint="cs"/>
          <w:color w:val="000000"/>
        </w:rPr>
        <w:t>H above ground surface</w:t>
      </w:r>
      <w:r w:rsidR="00C52C7E" w:rsidRPr="00A10451">
        <w:rPr>
          <w:rFonts w:cs="David" w:hint="cs"/>
          <w:color w:val="000000"/>
        </w:rPr>
        <w:t>.</w:t>
      </w:r>
    </w:p>
    <w:p w14:paraId="49645C44" w14:textId="77777777" w:rsidR="00EB5FDD" w:rsidRPr="00A10451" w:rsidRDefault="00640EAF" w:rsidP="00E87BA7">
      <w:pPr>
        <w:pStyle w:val="ListParagraph"/>
        <w:numPr>
          <w:ilvl w:val="0"/>
          <w:numId w:val="15"/>
        </w:numPr>
        <w:ind w:right="-2"/>
        <w:rPr>
          <w:rFonts w:cs="David"/>
          <w:color w:val="000000"/>
        </w:rPr>
      </w:pPr>
      <w:r w:rsidRPr="00A10451">
        <w:rPr>
          <w:rFonts w:cs="David" w:hint="cs"/>
          <w:color w:val="000000"/>
        </w:rPr>
        <w:t>T</w:t>
      </w:r>
      <w:r w:rsidR="004176C9" w:rsidRPr="00A10451">
        <w:rPr>
          <w:rFonts w:cs="David" w:hint="cs"/>
          <w:color w:val="000000"/>
        </w:rPr>
        <w:t>he wind velocity is constant and aligned with the positive x-axis</w:t>
      </w:r>
      <w:r w:rsidR="00C52C7E" w:rsidRPr="00A10451">
        <w:rPr>
          <w:rFonts w:cs="David" w:hint="cs"/>
          <w:color w:val="000000"/>
        </w:rPr>
        <w:t>.</w:t>
      </w:r>
    </w:p>
    <w:p w14:paraId="519A4ED1" w14:textId="52CC9262" w:rsidR="00EB5FDD" w:rsidRPr="00A10451" w:rsidRDefault="00640EAF" w:rsidP="00E87BA7">
      <w:pPr>
        <w:pStyle w:val="ListParagraph"/>
        <w:numPr>
          <w:ilvl w:val="0"/>
          <w:numId w:val="15"/>
        </w:numPr>
        <w:ind w:right="-2"/>
        <w:rPr>
          <w:rFonts w:cs="David"/>
          <w:color w:val="000000"/>
        </w:rPr>
      </w:pPr>
      <w:r w:rsidRPr="00A10451">
        <w:rPr>
          <w:rFonts w:cs="David" w:hint="cs"/>
          <w:color w:val="000000"/>
        </w:rPr>
        <w:lastRenderedPageBreak/>
        <w:t>T</w:t>
      </w:r>
      <w:r w:rsidR="004176C9" w:rsidRPr="00A10451">
        <w:rPr>
          <w:rFonts w:cs="David" w:hint="cs"/>
          <w:color w:val="000000"/>
        </w:rPr>
        <w:t>he solution is steady state</w:t>
      </w:r>
      <w:r w:rsidR="00DF181A" w:rsidRPr="00A10451">
        <w:rPr>
          <w:rFonts w:cs="David" w:hint="cs"/>
          <w:color w:val="000000"/>
        </w:rPr>
        <w:t xml:space="preserve">. </w:t>
      </w:r>
    </w:p>
    <w:p w14:paraId="12CFE34B" w14:textId="6E989DAC" w:rsidR="00EB5FDD" w:rsidRPr="00A10451" w:rsidRDefault="00C011FF" w:rsidP="00E87BA7">
      <w:pPr>
        <w:pStyle w:val="ListParagraph"/>
        <w:numPr>
          <w:ilvl w:val="0"/>
          <w:numId w:val="15"/>
        </w:numPr>
        <w:ind w:right="-2"/>
        <w:rPr>
          <w:rFonts w:cs="David"/>
          <w:color w:val="000000"/>
        </w:rPr>
      </w:pPr>
      <w:r w:rsidRPr="00A10451">
        <w:rPr>
          <w:rFonts w:cs="David" w:hint="cs"/>
          <w:color w:val="000000"/>
        </w:rPr>
        <w:t xml:space="preserve">The </w:t>
      </w:r>
      <w:r w:rsidR="00EC2189">
        <w:rPr>
          <w:rFonts w:cs="David"/>
          <w:color w:val="000000"/>
        </w:rPr>
        <w:t xml:space="preserve">eddy </w:t>
      </w:r>
      <w:r w:rsidRPr="000061CE">
        <w:rPr>
          <w:rFonts w:cs="David" w:hint="cs"/>
          <w:color w:val="000000" w:themeColor="text1"/>
        </w:rPr>
        <w:t xml:space="preserve">diffusion </w:t>
      </w:r>
      <w:r w:rsidRPr="00A10451">
        <w:rPr>
          <w:rFonts w:cs="David" w:hint="cs"/>
          <w:color w:val="000000"/>
        </w:rPr>
        <w:t>coefficient K</w:t>
      </w:r>
      <w:r w:rsidR="009D07BB">
        <w:rPr>
          <w:rFonts w:cs="David"/>
          <w:color w:val="000000"/>
        </w:rPr>
        <w:t xml:space="preserve"> </w:t>
      </w:r>
      <w:r w:rsidR="00DB605B">
        <w:rPr>
          <w:rFonts w:cs="David"/>
          <w:color w:val="000000"/>
        </w:rPr>
        <w:t>[m</w:t>
      </w:r>
      <w:r w:rsidR="00DB605B" w:rsidRPr="00D71962">
        <w:rPr>
          <w:rFonts w:cs="David"/>
          <w:color w:val="000000"/>
          <w:vertAlign w:val="superscript"/>
        </w:rPr>
        <w:t>2</w:t>
      </w:r>
      <w:r w:rsidR="003A2A24">
        <w:rPr>
          <w:rFonts w:cs="David"/>
          <w:color w:val="000000"/>
        </w:rPr>
        <w:t xml:space="preserve"> s</w:t>
      </w:r>
      <w:r w:rsidR="003A2A24" w:rsidRPr="003A2A24">
        <w:rPr>
          <w:rFonts w:cs="David"/>
          <w:color w:val="000000"/>
          <w:vertAlign w:val="superscript"/>
        </w:rPr>
        <w:t>-1</w:t>
      </w:r>
      <w:r w:rsidR="00DB605B">
        <w:rPr>
          <w:rFonts w:cs="David"/>
          <w:color w:val="000000"/>
        </w:rPr>
        <w:t>]</w:t>
      </w:r>
      <w:r w:rsidRPr="00A10451">
        <w:rPr>
          <w:rFonts w:cs="David" w:hint="cs"/>
          <w:color w:val="000000"/>
        </w:rPr>
        <w:t xml:space="preserve"> is a</w:t>
      </w:r>
      <w:r w:rsidR="00F629E4" w:rsidRPr="00A10451">
        <w:rPr>
          <w:rFonts w:cs="David" w:hint="cs"/>
          <w:color w:val="000000"/>
        </w:rPr>
        <w:t xml:space="preserve"> function of the downwind distance x only, and diffusion is isotropic so that </w:t>
      </w:r>
      <m:oMath>
        <m:sSub>
          <m:sSubPr>
            <m:ctrlPr>
              <w:rPr>
                <w:rFonts w:ascii="Cambria Math" w:hAnsi="Cambria Math" w:cs="David" w:hint="cs"/>
                <w:i/>
                <w:color w:val="000000"/>
              </w:rPr>
            </m:ctrlPr>
          </m:sSubPr>
          <m:e>
            <m:r>
              <w:rPr>
                <w:rFonts w:ascii="Cambria Math" w:hAnsi="Cambria Math" w:cs="David" w:hint="cs"/>
                <w:color w:val="000000"/>
              </w:rPr>
              <m:t>K</m:t>
            </m:r>
          </m:e>
          <m:sub>
            <m:r>
              <w:rPr>
                <w:rFonts w:ascii="Cambria Math" w:hAnsi="Cambria Math" w:cs="David" w:hint="cs"/>
                <w:color w:val="000000"/>
              </w:rPr>
              <m:t>x</m:t>
            </m:r>
          </m:sub>
        </m:sSub>
        <m:d>
          <m:dPr>
            <m:ctrlPr>
              <w:rPr>
                <w:rFonts w:ascii="Cambria Math" w:hAnsi="Cambria Math" w:cs="David" w:hint="cs"/>
                <w:i/>
                <w:color w:val="000000"/>
              </w:rPr>
            </m:ctrlPr>
          </m:dPr>
          <m:e>
            <m:r>
              <w:rPr>
                <w:rFonts w:ascii="Cambria Math" w:hAnsi="Cambria Math" w:cs="David" w:hint="cs"/>
                <w:color w:val="000000"/>
              </w:rPr>
              <m:t>x</m:t>
            </m:r>
          </m:e>
        </m:d>
        <m:r>
          <w:rPr>
            <w:rFonts w:ascii="Cambria Math" w:hAnsi="Cambria Math" w:cs="David" w:hint="cs"/>
            <w:color w:val="000000"/>
          </w:rPr>
          <m:t>=</m:t>
        </m:r>
        <m:sSub>
          <m:sSubPr>
            <m:ctrlPr>
              <w:rPr>
                <w:rFonts w:ascii="Cambria Math" w:hAnsi="Cambria Math" w:cs="David" w:hint="cs"/>
                <w:i/>
                <w:color w:val="000000"/>
              </w:rPr>
            </m:ctrlPr>
          </m:sSubPr>
          <m:e>
            <m:r>
              <w:rPr>
                <w:rFonts w:ascii="Cambria Math" w:hAnsi="Cambria Math" w:cs="David" w:hint="cs"/>
                <w:color w:val="000000"/>
              </w:rPr>
              <m:t>K</m:t>
            </m:r>
          </m:e>
          <m:sub>
            <m:r>
              <w:rPr>
                <w:rFonts w:ascii="Cambria Math" w:hAnsi="Cambria Math" w:cs="David" w:hint="cs"/>
                <w:color w:val="000000"/>
              </w:rPr>
              <m:t>y</m:t>
            </m:r>
          </m:sub>
        </m:sSub>
        <m:d>
          <m:dPr>
            <m:ctrlPr>
              <w:rPr>
                <w:rFonts w:ascii="Cambria Math" w:hAnsi="Cambria Math" w:cs="David" w:hint="cs"/>
                <w:i/>
                <w:color w:val="000000"/>
              </w:rPr>
            </m:ctrlPr>
          </m:dPr>
          <m:e>
            <m:r>
              <w:rPr>
                <w:rFonts w:ascii="Cambria Math" w:hAnsi="Cambria Math" w:cs="David" w:hint="cs"/>
                <w:color w:val="000000"/>
              </w:rPr>
              <m:t>x</m:t>
            </m:r>
          </m:e>
        </m:d>
        <m:r>
          <w:rPr>
            <w:rFonts w:ascii="Cambria Math" w:hAnsi="Cambria Math" w:cs="David" w:hint="cs"/>
            <w:color w:val="000000"/>
          </w:rPr>
          <m:t>=</m:t>
        </m:r>
        <m:sSub>
          <m:sSubPr>
            <m:ctrlPr>
              <w:rPr>
                <w:rFonts w:ascii="Cambria Math" w:hAnsi="Cambria Math" w:cs="David" w:hint="cs"/>
                <w:i/>
                <w:color w:val="000000"/>
              </w:rPr>
            </m:ctrlPr>
          </m:sSubPr>
          <m:e>
            <m:r>
              <w:rPr>
                <w:rFonts w:ascii="Cambria Math" w:hAnsi="Cambria Math" w:cs="David" w:hint="cs"/>
                <w:color w:val="000000"/>
              </w:rPr>
              <m:t>K</m:t>
            </m:r>
          </m:e>
          <m:sub>
            <m:r>
              <w:rPr>
                <w:rFonts w:ascii="Cambria Math" w:hAnsi="Cambria Math" w:cs="David" w:hint="cs"/>
                <w:color w:val="000000"/>
              </w:rPr>
              <m:t>z</m:t>
            </m:r>
          </m:sub>
        </m:sSub>
        <m:d>
          <m:dPr>
            <m:ctrlPr>
              <w:rPr>
                <w:rFonts w:ascii="Cambria Math" w:hAnsi="Cambria Math" w:cs="David" w:hint="cs"/>
                <w:i/>
                <w:color w:val="000000"/>
              </w:rPr>
            </m:ctrlPr>
          </m:dPr>
          <m:e>
            <m:r>
              <w:rPr>
                <w:rFonts w:ascii="Cambria Math" w:hAnsi="Cambria Math" w:cs="David" w:hint="cs"/>
                <w:color w:val="000000"/>
              </w:rPr>
              <m:t>x</m:t>
            </m:r>
          </m:e>
        </m:d>
        <m:r>
          <w:rPr>
            <w:rFonts w:ascii="Cambria Math" w:hAnsi="Cambria Math" w:cs="David" w:hint="cs"/>
            <w:color w:val="000000"/>
          </w:rPr>
          <m:t>=</m:t>
        </m:r>
        <m:r>
          <w:rPr>
            <w:rFonts w:ascii="Cambria Math" w:hAnsi="Cambria Math" w:cs="David"/>
            <w:color w:val="000000"/>
          </w:rPr>
          <m:t>:</m:t>
        </m:r>
        <m:r>
          <w:rPr>
            <w:rFonts w:ascii="Cambria Math" w:hAnsi="Cambria Math" w:cs="David" w:hint="cs"/>
            <w:color w:val="000000"/>
          </w:rPr>
          <m:t>K(x)</m:t>
        </m:r>
      </m:oMath>
      <w:r w:rsidR="00C00015" w:rsidRPr="00A10451">
        <w:rPr>
          <w:rFonts w:cs="David" w:hint="cs"/>
          <w:color w:val="000000"/>
        </w:rPr>
        <w:t xml:space="preserve">. </w:t>
      </w:r>
    </w:p>
    <w:p w14:paraId="70B92181" w14:textId="77777777" w:rsidR="00EB5FDD" w:rsidRPr="00A10451" w:rsidRDefault="0001283F" w:rsidP="00E87BA7">
      <w:pPr>
        <w:pStyle w:val="ListParagraph"/>
        <w:numPr>
          <w:ilvl w:val="0"/>
          <w:numId w:val="15"/>
        </w:numPr>
        <w:ind w:right="-2"/>
        <w:rPr>
          <w:rFonts w:cs="David"/>
          <w:color w:val="000000"/>
        </w:rPr>
      </w:pPr>
      <w:r w:rsidRPr="00A10451">
        <w:rPr>
          <w:rFonts w:cs="David" w:hint="cs"/>
          <w:color w:val="000000"/>
        </w:rPr>
        <w:t>Wind velocity is sufficiently large that diffusion in the x-direction is much smaller than advection</w:t>
      </w:r>
      <w:r w:rsidR="00E85FD9" w:rsidRPr="00A10451">
        <w:rPr>
          <w:rFonts w:cs="David" w:hint="cs"/>
          <w:color w:val="000000"/>
        </w:rPr>
        <w:t>.</w:t>
      </w:r>
    </w:p>
    <w:p w14:paraId="66019CAA" w14:textId="77777777" w:rsidR="00EB5FDD" w:rsidRPr="00A10451" w:rsidRDefault="000A13F4" w:rsidP="00E87BA7">
      <w:pPr>
        <w:pStyle w:val="ListParagraph"/>
        <w:numPr>
          <w:ilvl w:val="0"/>
          <w:numId w:val="15"/>
        </w:numPr>
        <w:ind w:right="-2"/>
        <w:rPr>
          <w:rFonts w:cs="David"/>
          <w:color w:val="000000"/>
        </w:rPr>
      </w:pPr>
      <w:r w:rsidRPr="00A10451">
        <w:rPr>
          <w:rFonts w:cs="David" w:hint="cs"/>
          <w:color w:val="000000"/>
        </w:rPr>
        <w:t>Variations in topography are negligible so that the ground surface can be taken as the plane z=0.</w:t>
      </w:r>
    </w:p>
    <w:p w14:paraId="7EFE4F37" w14:textId="160DB73D" w:rsidR="007B6CBA" w:rsidRPr="00B241F4" w:rsidRDefault="00635899" w:rsidP="00E87BA7">
      <w:pPr>
        <w:pStyle w:val="ListParagraph"/>
        <w:numPr>
          <w:ilvl w:val="0"/>
          <w:numId w:val="15"/>
        </w:numPr>
        <w:ind w:right="-2"/>
        <w:rPr>
          <w:rFonts w:cs="David"/>
          <w:color w:val="000000"/>
        </w:rPr>
      </w:pPr>
      <w:r w:rsidRPr="00A10451">
        <w:rPr>
          <w:rFonts w:cs="David" w:hint="cs"/>
          <w:color w:val="000000"/>
        </w:rPr>
        <w:t xml:space="preserve">The </w:t>
      </w:r>
      <w:r w:rsidR="00C62157" w:rsidRPr="00A10451">
        <w:rPr>
          <w:rFonts w:cs="David" w:hint="cs"/>
          <w:color w:val="000000"/>
        </w:rPr>
        <w:t>pollutant</w:t>
      </w:r>
      <w:r w:rsidRPr="00A10451">
        <w:rPr>
          <w:rFonts w:cs="David" w:hint="cs"/>
          <w:color w:val="000000"/>
        </w:rPr>
        <w:t xml:space="preserve"> does not penetrate the ground</w:t>
      </w:r>
      <w:r w:rsidR="007B6CBA" w:rsidRPr="00A10451">
        <w:rPr>
          <w:rFonts w:cs="David" w:hint="cs"/>
          <w:color w:val="000000"/>
        </w:rPr>
        <w:t>.</w:t>
      </w:r>
    </w:p>
    <w:p w14:paraId="670C8ACB" w14:textId="77777777" w:rsidR="00B241F4" w:rsidRDefault="00B241F4" w:rsidP="00E87BA7">
      <w:pPr>
        <w:ind w:right="-2"/>
        <w:rPr>
          <w:rFonts w:cs="David"/>
          <w:color w:val="000000"/>
        </w:rPr>
      </w:pPr>
    </w:p>
    <w:p w14:paraId="0248C313" w14:textId="5F87A86D" w:rsidR="003962F3" w:rsidRDefault="00624D21" w:rsidP="003962F3">
      <w:pPr>
        <w:ind w:right="-2"/>
        <w:rPr>
          <w:rFonts w:cs="David"/>
          <w:color w:val="000000" w:themeColor="text1"/>
        </w:rPr>
      </w:pPr>
      <w:r w:rsidRPr="00A10451">
        <w:rPr>
          <w:rFonts w:cs="David" w:hint="cs"/>
          <w:color w:val="000000"/>
        </w:rPr>
        <w:t>To these assumptions we ad</w:t>
      </w:r>
      <w:r w:rsidR="00EB101A" w:rsidRPr="00A10451">
        <w:rPr>
          <w:rFonts w:cs="David" w:hint="cs"/>
          <w:color w:val="000000"/>
        </w:rPr>
        <w:t xml:space="preserve">d that the material diffused is </w:t>
      </w:r>
      <w:r w:rsidR="002A0F4B">
        <w:rPr>
          <w:rFonts w:cs="David"/>
          <w:color w:val="000000"/>
        </w:rPr>
        <w:t>non-reactive in the atmosphere</w:t>
      </w:r>
      <w:r w:rsidR="00EB101A" w:rsidRPr="00A10451">
        <w:rPr>
          <w:rFonts w:cs="David" w:hint="cs"/>
          <w:color w:val="000000"/>
        </w:rPr>
        <w:t>, with a negligible deposition rate and that background pollution is negligible</w:t>
      </w:r>
      <w:r w:rsidR="002A0F4B">
        <w:rPr>
          <w:rFonts w:cs="David"/>
          <w:color w:val="000000"/>
        </w:rPr>
        <w:t xml:space="preserve"> as well</w:t>
      </w:r>
      <w:r w:rsidR="00EB101A" w:rsidRPr="00A10451">
        <w:rPr>
          <w:rFonts w:cs="David" w:hint="cs"/>
          <w:color w:val="000000"/>
        </w:rPr>
        <w:t xml:space="preserve">. </w:t>
      </w:r>
      <m:oMath>
        <m:r>
          <w:rPr>
            <w:rFonts w:ascii="Cambria Math" w:hAnsi="Cambria Math" w:cs="David" w:hint="cs"/>
            <w:color w:val="000000"/>
          </w:rPr>
          <m:t>σ</m:t>
        </m:r>
      </m:oMath>
      <w:r w:rsidR="00784D7F" w:rsidRPr="00A10451">
        <w:rPr>
          <w:rFonts w:cs="David" w:hint="cs"/>
          <w:color w:val="000000"/>
        </w:rPr>
        <w:t xml:space="preserve"> parameters are used instead of the </w:t>
      </w:r>
      <w:r w:rsidR="00A16158">
        <w:rPr>
          <w:rFonts w:cs="David"/>
          <w:color w:val="000000"/>
        </w:rPr>
        <w:t xml:space="preserve">eddy </w:t>
      </w:r>
      <w:r w:rsidR="00784D7F" w:rsidRPr="00CE7CAE">
        <w:rPr>
          <w:rFonts w:cs="David" w:hint="cs"/>
          <w:color w:val="000000" w:themeColor="text1"/>
        </w:rPr>
        <w:t xml:space="preserve">diffusion </w:t>
      </w:r>
      <w:r w:rsidR="00784D7F" w:rsidRPr="00A10451">
        <w:rPr>
          <w:rFonts w:cs="David" w:hint="cs"/>
          <w:color w:val="000000"/>
        </w:rPr>
        <w:t xml:space="preserve">coefficient </w:t>
      </w:r>
      <m:oMath>
        <m:r>
          <w:rPr>
            <w:rFonts w:ascii="Cambria Math" w:hAnsi="Cambria Math" w:cs="David" w:hint="cs"/>
            <w:color w:val="000000"/>
          </w:rPr>
          <m:t>K(x)</m:t>
        </m:r>
      </m:oMath>
      <w:r w:rsidR="00784D7F" w:rsidRPr="00A10451">
        <w:rPr>
          <w:rFonts w:cs="David" w:hint="cs"/>
          <w:color w:val="000000"/>
        </w:rPr>
        <w:t>, due to the fact that they are much easier to determine experimentally</w:t>
      </w:r>
      <w:r w:rsidR="009464DA" w:rsidRPr="00A10451">
        <w:rPr>
          <w:rFonts w:cs="David" w:hint="cs"/>
          <w:color w:val="000000"/>
        </w:rPr>
        <w:t xml:space="preserve"> and can usually be described by a </w:t>
      </w:r>
      <w:r w:rsidR="00155B1E" w:rsidRPr="00A10451">
        <w:rPr>
          <w:rFonts w:cs="David" w:hint="cs"/>
          <w:color w:val="000000" w:themeColor="text1"/>
        </w:rPr>
        <w:t>simple power law of the form:</w:t>
      </w:r>
      <w:bookmarkStart w:id="143" w:name="OLE_LINK96"/>
      <w:bookmarkStart w:id="144" w:name="OLE_LINK97"/>
      <w:bookmarkStart w:id="145" w:name="OLE_LINK98"/>
    </w:p>
    <w:p w14:paraId="7255496B" w14:textId="77777777" w:rsidR="003962F3" w:rsidRDefault="003962F3" w:rsidP="003962F3">
      <w:pPr>
        <w:ind w:right="-2"/>
        <w:rPr>
          <w:rFonts w:cs="David"/>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371"/>
        <w:gridCol w:w="846"/>
      </w:tblGrid>
      <w:tr w:rsidR="001731FB" w:rsidRPr="00A10451" w14:paraId="291ED4C1" w14:textId="77777777" w:rsidTr="001731FB">
        <w:tc>
          <w:tcPr>
            <w:tcW w:w="846" w:type="dxa"/>
          </w:tcPr>
          <w:p w14:paraId="1D3E0E10" w14:textId="77777777" w:rsidR="001731FB" w:rsidRPr="00A10451" w:rsidRDefault="001731FB" w:rsidP="00D273EB">
            <w:pPr>
              <w:ind w:right="-2"/>
              <w:rPr>
                <w:rFonts w:cs="David"/>
                <w:color w:val="000000"/>
              </w:rPr>
            </w:pPr>
          </w:p>
          <w:p w14:paraId="70AE30A2" w14:textId="77777777" w:rsidR="001731FB" w:rsidRPr="00A10451" w:rsidRDefault="001731FB" w:rsidP="00D273EB">
            <w:pPr>
              <w:ind w:right="-2"/>
              <w:rPr>
                <w:rFonts w:cs="David"/>
                <w:color w:val="000000"/>
              </w:rPr>
            </w:pPr>
          </w:p>
        </w:tc>
        <w:tc>
          <w:tcPr>
            <w:tcW w:w="7371" w:type="dxa"/>
          </w:tcPr>
          <w:p w14:paraId="658CB93A" w14:textId="17448BE6" w:rsidR="001731FB" w:rsidRPr="00A10451" w:rsidRDefault="006E756F" w:rsidP="00D273EB">
            <w:pPr>
              <w:ind w:right="-2"/>
              <w:jc w:val="center"/>
              <w:rPr>
                <w:rFonts w:cs="David"/>
                <w:color w:val="000000"/>
              </w:rPr>
            </w:pPr>
            <m:oMathPara>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y</m:t>
                    </m:r>
                  </m:sub>
                </m:sSub>
                <m:r>
                  <w:rPr>
                    <w:rFonts w:ascii="Cambria Math" w:hAnsi="Cambria Math" w:cs="David" w:hint="cs"/>
                    <w:color w:val="000000"/>
                  </w:rPr>
                  <m:t>=a</m:t>
                </m:r>
                <m:sSup>
                  <m:sSupPr>
                    <m:ctrlPr>
                      <w:rPr>
                        <w:rFonts w:ascii="Cambria Math" w:hAnsi="Cambria Math" w:cs="David" w:hint="cs"/>
                        <w:i/>
                        <w:color w:val="000000"/>
                      </w:rPr>
                    </m:ctrlPr>
                  </m:sSupPr>
                  <m:e>
                    <m:r>
                      <w:rPr>
                        <w:rFonts w:ascii="Cambria Math" w:hAnsi="Cambria Math" w:cs="David" w:hint="cs"/>
                        <w:color w:val="000000"/>
                      </w:rPr>
                      <m:t>x</m:t>
                    </m:r>
                  </m:e>
                  <m:sup>
                    <m:r>
                      <w:rPr>
                        <w:rFonts w:ascii="Cambria Math" w:hAnsi="Cambria Math" w:cs="David" w:hint="cs"/>
                        <w:color w:val="000000"/>
                      </w:rPr>
                      <m:t>b</m:t>
                    </m:r>
                  </m:sup>
                </m:sSup>
              </m:oMath>
            </m:oMathPara>
          </w:p>
          <w:p w14:paraId="62AAC201" w14:textId="77777777" w:rsidR="001731FB" w:rsidRPr="00A10451" w:rsidRDefault="001731FB" w:rsidP="00D273EB">
            <w:pPr>
              <w:ind w:right="-2"/>
              <w:rPr>
                <w:rFonts w:cs="David"/>
                <w:color w:val="000000"/>
              </w:rPr>
            </w:pPr>
          </w:p>
        </w:tc>
        <w:tc>
          <w:tcPr>
            <w:tcW w:w="846" w:type="dxa"/>
            <w:vAlign w:val="center"/>
          </w:tcPr>
          <w:p w14:paraId="4BE19BB2" w14:textId="6F12C2F4" w:rsidR="001731FB" w:rsidRPr="00A10451" w:rsidRDefault="001731FB" w:rsidP="00D273EB">
            <w:pPr>
              <w:ind w:right="-2"/>
              <w:jc w:val="center"/>
              <w:rPr>
                <w:rFonts w:cs="David"/>
                <w:color w:val="000000"/>
              </w:rPr>
            </w:pPr>
            <w:r w:rsidRPr="00A10451">
              <w:rPr>
                <w:rFonts w:cs="David" w:hint="cs"/>
                <w:color w:val="000000"/>
              </w:rPr>
              <w:t>(</w:t>
            </w:r>
            <w:bookmarkStart w:id="146" w:name="equation_2"/>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2</w:t>
            </w:r>
            <w:r w:rsidRPr="00A10451">
              <w:rPr>
                <w:rFonts w:cs="David" w:hint="cs"/>
                <w:color w:val="000000"/>
              </w:rPr>
              <w:fldChar w:fldCharType="end"/>
            </w:r>
            <w:bookmarkEnd w:id="146"/>
            <w:r w:rsidR="00D21D7D">
              <w:rPr>
                <w:rFonts w:cs="David"/>
                <w:color w:val="000000"/>
              </w:rPr>
              <w:t>a</w:t>
            </w:r>
            <w:r w:rsidRPr="00A10451">
              <w:rPr>
                <w:rFonts w:cs="David" w:hint="cs"/>
                <w:color w:val="000000"/>
              </w:rPr>
              <w:t>)</w:t>
            </w:r>
          </w:p>
        </w:tc>
      </w:tr>
      <w:tr w:rsidR="001731FB" w:rsidRPr="00A10451" w14:paraId="31BB6181" w14:textId="77777777" w:rsidTr="00D273EB">
        <w:tc>
          <w:tcPr>
            <w:tcW w:w="846" w:type="dxa"/>
          </w:tcPr>
          <w:p w14:paraId="3DA63E8E" w14:textId="04A7258E" w:rsidR="001731FB" w:rsidRPr="00A10451" w:rsidRDefault="001731FB" w:rsidP="00D273EB">
            <w:pPr>
              <w:ind w:right="-2"/>
              <w:rPr>
                <w:rFonts w:cs="David"/>
                <w:color w:val="000000"/>
              </w:rPr>
            </w:pPr>
          </w:p>
        </w:tc>
        <w:tc>
          <w:tcPr>
            <w:tcW w:w="7371" w:type="dxa"/>
          </w:tcPr>
          <w:p w14:paraId="7F18022C" w14:textId="77777777" w:rsidR="001731FB" w:rsidRDefault="006E756F" w:rsidP="001731FB">
            <w:pPr>
              <w:ind w:right="-2"/>
              <w:rPr>
                <w:rFonts w:cs="David"/>
                <w:color w:val="000000"/>
              </w:rPr>
            </w:pPr>
            <m:oMathPara>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z</m:t>
                    </m:r>
                  </m:sub>
                </m:sSub>
                <m:r>
                  <w:rPr>
                    <w:rFonts w:ascii="Cambria Math" w:hAnsi="Cambria Math" w:cs="David" w:hint="cs"/>
                    <w:color w:val="000000"/>
                  </w:rPr>
                  <m:t>=c</m:t>
                </m:r>
                <m:sSup>
                  <m:sSupPr>
                    <m:ctrlPr>
                      <w:rPr>
                        <w:rFonts w:ascii="Cambria Math" w:hAnsi="Cambria Math" w:cs="David" w:hint="cs"/>
                        <w:i/>
                        <w:color w:val="000000"/>
                      </w:rPr>
                    </m:ctrlPr>
                  </m:sSupPr>
                  <m:e>
                    <m:r>
                      <w:rPr>
                        <w:rFonts w:ascii="Cambria Math" w:hAnsi="Cambria Math" w:cs="David" w:hint="cs"/>
                        <w:color w:val="000000"/>
                      </w:rPr>
                      <m:t>x</m:t>
                    </m:r>
                  </m:e>
                  <m:sup>
                    <m:r>
                      <w:rPr>
                        <w:rFonts w:ascii="Cambria Math" w:hAnsi="Cambria Math" w:cs="David" w:hint="cs"/>
                        <w:color w:val="000000"/>
                      </w:rPr>
                      <m:t>d</m:t>
                    </m:r>
                  </m:sup>
                </m:sSup>
                <m:r>
                  <w:rPr>
                    <w:rFonts w:ascii="Cambria Math" w:hAnsi="Cambria Math" w:cs="David" w:hint="cs"/>
                    <w:color w:val="000000"/>
                  </w:rPr>
                  <m:t>+f</m:t>
                </m:r>
              </m:oMath>
            </m:oMathPara>
          </w:p>
          <w:p w14:paraId="6C4E56EC" w14:textId="77777777" w:rsidR="001731FB" w:rsidRPr="00A10451" w:rsidRDefault="001731FB" w:rsidP="00D273EB">
            <w:pPr>
              <w:ind w:right="-2"/>
              <w:rPr>
                <w:rFonts w:cs="David"/>
                <w:color w:val="000000"/>
              </w:rPr>
            </w:pPr>
          </w:p>
        </w:tc>
        <w:tc>
          <w:tcPr>
            <w:tcW w:w="846" w:type="dxa"/>
            <w:vAlign w:val="center"/>
          </w:tcPr>
          <w:p w14:paraId="14699665" w14:textId="116B23D5" w:rsidR="001731FB" w:rsidRPr="00A10451" w:rsidRDefault="00D21D7D" w:rsidP="00D273EB">
            <w:pPr>
              <w:ind w:right="-2"/>
              <w:jc w:val="center"/>
              <w:rPr>
                <w:rFonts w:cs="David"/>
                <w:color w:val="000000"/>
              </w:rPr>
            </w:pPr>
            <w:r w:rsidRPr="00A10451">
              <w:rPr>
                <w:rFonts w:cs="David" w:hint="cs"/>
                <w:color w:val="000000"/>
              </w:rPr>
              <w:t>(</w:t>
            </w:r>
            <w:r w:rsidR="00C84944">
              <w:rPr>
                <w:rFonts w:cs="David"/>
                <w:color w:val="000000"/>
              </w:rPr>
              <w:t>2</w:t>
            </w:r>
            <w:r>
              <w:rPr>
                <w:rFonts w:cs="David"/>
                <w:color w:val="000000"/>
              </w:rPr>
              <w:t>b</w:t>
            </w:r>
            <w:r w:rsidRPr="00A10451">
              <w:rPr>
                <w:rFonts w:cs="David" w:hint="cs"/>
                <w:color w:val="000000"/>
              </w:rPr>
              <w:t>)</w:t>
            </w:r>
          </w:p>
        </w:tc>
      </w:tr>
    </w:tbl>
    <w:bookmarkEnd w:id="143"/>
    <w:bookmarkEnd w:id="144"/>
    <w:bookmarkEnd w:id="145"/>
    <w:p w14:paraId="4E6C54BE" w14:textId="1BF45959" w:rsidR="00981050" w:rsidRDefault="004D5CE9" w:rsidP="00E87BA7">
      <w:pPr>
        <w:ind w:right="-2"/>
      </w:pPr>
      <w:r w:rsidRPr="00A10451">
        <w:rPr>
          <w:rFonts w:cs="David" w:hint="cs"/>
          <w:color w:val="000000" w:themeColor="text1"/>
        </w:rPr>
        <w:t xml:space="preserve">This </w:t>
      </w:r>
      <w:r w:rsidR="00CC55E8" w:rsidRPr="00A10451">
        <w:rPr>
          <w:rFonts w:cs="David" w:hint="cs"/>
          <w:color w:val="000000" w:themeColor="text1"/>
        </w:rPr>
        <w:t xml:space="preserve">kind of </w:t>
      </w:r>
      <w:r w:rsidRPr="00A10451">
        <w:rPr>
          <w:rFonts w:cs="David" w:hint="cs"/>
          <w:color w:val="000000" w:themeColor="text1"/>
        </w:rPr>
        <w:t>dependence on downwind distance</w:t>
      </w:r>
      <w:r w:rsidR="00CC55E8" w:rsidRPr="00A10451">
        <w:rPr>
          <w:rFonts w:cs="David" w:hint="cs"/>
          <w:color w:val="000000" w:themeColor="text1"/>
        </w:rPr>
        <w:t xml:space="preserve"> (x)</w:t>
      </w:r>
      <w:r w:rsidRPr="00A10451">
        <w:rPr>
          <w:rFonts w:cs="David" w:hint="cs"/>
          <w:color w:val="000000" w:themeColor="text1"/>
        </w:rPr>
        <w:t xml:space="preserve"> </w:t>
      </w:r>
      <w:r w:rsidR="00CC55E8" w:rsidRPr="00A10451">
        <w:rPr>
          <w:rFonts w:cs="David" w:hint="cs"/>
          <w:color w:val="000000" w:themeColor="text1"/>
        </w:rPr>
        <w:t xml:space="preserve">expresses the widening of the plume when moving further from the source. </w:t>
      </w:r>
      <w:r w:rsidR="00182CC2" w:rsidRPr="00A10451">
        <w:rPr>
          <w:rFonts w:ascii="Calibri" w:hAnsi="Calibri" w:cs="Calibri"/>
          <w:color w:val="000000" w:themeColor="text1"/>
        </w:rPr>
        <w:t>﻿</w:t>
      </w:r>
      <w:r w:rsidR="00182CC2" w:rsidRPr="00A10451">
        <w:rPr>
          <w:rFonts w:cs="David" w:hint="cs"/>
          <w:color w:val="000000" w:themeColor="text1"/>
        </w:rPr>
        <w:t xml:space="preserve">Experimental measurements have been used to estimate the coefficients </w:t>
      </w:r>
      <w:r w:rsidR="006E2B2A" w:rsidRPr="00A10451">
        <w:rPr>
          <w:rFonts w:cs="David" w:hint="cs"/>
          <w:color w:val="000000" w:themeColor="text1"/>
        </w:rPr>
        <w:t xml:space="preserve">a, b, c, d and f </w:t>
      </w:r>
      <w:r w:rsidR="00182CC2" w:rsidRPr="00A10451">
        <w:rPr>
          <w:rFonts w:cs="David" w:hint="cs"/>
          <w:color w:val="000000" w:themeColor="text1"/>
        </w:rPr>
        <w:t>under a variety of atmospheric conditions</w:t>
      </w:r>
      <w:r w:rsidR="00217C9A" w:rsidRPr="00A10451">
        <w:rPr>
          <w:rFonts w:cs="David" w:hint="cs"/>
          <w:color w:val="000000" w:themeColor="text1"/>
        </w:rPr>
        <w:t>,</w:t>
      </w:r>
      <w:r w:rsidR="00A57398">
        <w:rPr>
          <w:rFonts w:cs="David"/>
          <w:color w:val="000000" w:themeColor="text1"/>
        </w:rPr>
        <w:t xml:space="preserve"> </w:t>
      </w:r>
      <w:r w:rsidR="00C75E4A" w:rsidRPr="00A10451">
        <w:rPr>
          <w:rFonts w:cs="David" w:hint="cs"/>
          <w:color w:val="000000" w:themeColor="text1"/>
        </w:rPr>
        <w:t xml:space="preserve">using </w:t>
      </w:r>
      <w:proofErr w:type="spellStart"/>
      <w:r w:rsidR="001827A8" w:rsidRPr="00A10451">
        <w:rPr>
          <w:rFonts w:cs="David" w:hint="cs"/>
          <w:color w:val="000000" w:themeColor="text1"/>
        </w:rPr>
        <w:t>Pasquill</w:t>
      </w:r>
      <w:proofErr w:type="spellEnd"/>
      <w:r w:rsidR="001827A8" w:rsidRPr="00A10451">
        <w:rPr>
          <w:rFonts w:cs="David" w:hint="cs"/>
          <w:color w:val="000000" w:themeColor="text1"/>
        </w:rPr>
        <w:t xml:space="preserve">-Gifford </w:t>
      </w:r>
      <w:r w:rsidR="008D0BE5" w:rsidRPr="00A10451">
        <w:rPr>
          <w:rFonts w:cs="David" w:hint="cs"/>
          <w:color w:val="000000" w:themeColor="text1"/>
        </w:rPr>
        <w:t>stability class</w:t>
      </w:r>
      <w:r w:rsidR="00C75E4A" w:rsidRPr="00A10451">
        <w:rPr>
          <w:rFonts w:cs="David" w:hint="cs"/>
          <w:color w:val="000000" w:themeColor="text1"/>
        </w:rPr>
        <w:t xml:space="preserve"> </w:t>
      </w:r>
      <w:r w:rsidR="00684F6E" w:rsidRPr="00A10451">
        <w:rPr>
          <w:rFonts w:cs="David" w:hint="cs"/>
          <w:color w:val="000000" w:themeColor="text1"/>
        </w:rPr>
        <w:t>categories</w:t>
      </w:r>
      <w:r w:rsidR="00A10451">
        <w:rPr>
          <w:rFonts w:cs="David"/>
          <w:color w:val="000000" w:themeColor="text1"/>
        </w:rPr>
        <w:t xml:space="preserve"> </w:t>
      </w:r>
      <w:r w:rsidR="00A10451">
        <w:rPr>
          <w:rFonts w:cs="David"/>
          <w:color w:val="000000" w:themeColor="text1"/>
        </w:rPr>
        <w:fldChar w:fldCharType="begin" w:fldLock="1"/>
      </w:r>
      <w:r w:rsidR="00B577D6">
        <w:rPr>
          <w:rFonts w:cs="David"/>
          <w:color w:val="000000" w:themeColor="text1"/>
        </w:rPr>
        <w:instrText>ADDIN CSL_CITATION {"citationItems":[{"id":"ITEM-1","itemData":{"ISSN":"0026-1149","abstract":"Title from cover.","author":[{"dropping-particle":"","family":"Pasquill","given":"Frank","non-dropping-particle":"","parse-names":false,"suffix":""}],"container-title":"Met. Mag.","id":"ITEM-1","issue":"1161","issued":{"date-parts":[["1961"]]},"page":"33-49","title":"The estimation of the dispersion of windborne material","type":"article-journal","volume":"90"},"uris":["http://www.mendeley.com/documents/?uuid=8325e72e-941e-42e7-9a36-4db184a6b14b"]}],"mendeley":{"formattedCitation":"[59]","plainTextFormattedCitation":"[59]","previouslyFormattedCitation":"[59]"},"properties":{"noteIndex":0},"schema":"https://github.com/citation-style-language/schema/raw/master/csl-citation.json"}</w:instrText>
      </w:r>
      <w:r w:rsidR="00A10451">
        <w:rPr>
          <w:rFonts w:cs="David"/>
          <w:color w:val="000000" w:themeColor="text1"/>
        </w:rPr>
        <w:fldChar w:fldCharType="separate"/>
      </w:r>
      <w:r w:rsidR="00894D8D" w:rsidRPr="00894D8D">
        <w:rPr>
          <w:rFonts w:cs="David"/>
          <w:noProof/>
          <w:color w:val="000000" w:themeColor="text1"/>
        </w:rPr>
        <w:t>[59]</w:t>
      </w:r>
      <w:r w:rsidR="00A10451">
        <w:rPr>
          <w:rFonts w:cs="David"/>
          <w:color w:val="000000" w:themeColor="text1"/>
        </w:rPr>
        <w:fldChar w:fldCharType="end"/>
      </w:r>
      <w:r w:rsidR="00A10451">
        <w:rPr>
          <w:rFonts w:cs="David"/>
          <w:color w:val="000000" w:themeColor="text1"/>
        </w:rPr>
        <w:t>.</w:t>
      </w:r>
      <w:r w:rsidR="00B27A9A" w:rsidRPr="00A10451">
        <w:rPr>
          <w:rFonts w:cs="David" w:hint="cs"/>
          <w:color w:val="FF0000"/>
        </w:rPr>
        <w:t xml:space="preserve"> </w:t>
      </w:r>
      <w:r w:rsidR="0013042D">
        <w:rPr>
          <w:rFonts w:cs="David"/>
          <w:color w:val="000000" w:themeColor="text1"/>
        </w:rPr>
        <w:t>The</w:t>
      </w:r>
      <w:r w:rsidR="000A505B" w:rsidRPr="00A10451">
        <w:rPr>
          <w:rFonts w:cs="David" w:hint="cs"/>
          <w:color w:val="000000" w:themeColor="text1"/>
        </w:rPr>
        <w:t xml:space="preserve"> </w:t>
      </w:r>
      <w:r w:rsidR="007D41C6" w:rsidRPr="00A10451">
        <w:rPr>
          <w:rFonts w:cs="David" w:hint="cs"/>
          <w:color w:val="000000" w:themeColor="text1"/>
        </w:rPr>
        <w:t>coefficients</w:t>
      </w:r>
      <w:r w:rsidR="00B27A9A" w:rsidRPr="00A10451">
        <w:rPr>
          <w:rFonts w:cs="David" w:hint="cs"/>
          <w:color w:val="000000" w:themeColor="text1"/>
        </w:rPr>
        <w:t xml:space="preserve"> </w:t>
      </w:r>
      <w:r w:rsidR="0013042D">
        <w:rPr>
          <w:rFonts w:cs="David"/>
          <w:color w:val="000000" w:themeColor="text1"/>
        </w:rPr>
        <w:t xml:space="preserve">used in this work </w:t>
      </w:r>
      <w:r w:rsidR="003835B8">
        <w:fldChar w:fldCharType="begin" w:fldLock="1"/>
      </w:r>
      <w:r w:rsidR="00B577D6">
        <w:instrText>ADDIN CSL_CITATION {"citationItems":[{"id":"ITEM-1","itemData":{"DOI":"10.1080/00022470.1976.10470238","ISSN":"0002-2470","author":[{"dropping-particle":"","family":"Martin","given":"Delance O","non-dropping-particle":"","parse-names":false,"suffix":""}],"container-title":"Journal of the Air Pollution Control Association","id":"ITEM-1","issue":"2","issued":{"date-parts":[["1976","2","1"]]},"note":"doi: 10.1080/00022470.1976.10470238","page":"145-147","publisher":"Taylor &amp; Francis","title":"Comment On \"The Change of Concentration Standard Deviations with Distance\"","type":"article-journal","volume":"26"},"uris":["http://www.mendeley.com/documents/?uuid=29b5fc05-e41c-4d03-b49f-a3999dc68c10"]}],"mendeley":{"formattedCitation":"[60]","plainTextFormattedCitation":"[60]","previouslyFormattedCitation":"[60]"},"properties":{"noteIndex":0},"schema":"https://github.com/citation-style-language/schema/raw/master/csl-citation.json"}</w:instrText>
      </w:r>
      <w:r w:rsidR="003835B8">
        <w:fldChar w:fldCharType="separate"/>
      </w:r>
      <w:r w:rsidR="00894D8D" w:rsidRPr="00894D8D">
        <w:rPr>
          <w:noProof/>
        </w:rPr>
        <w:t>[60]</w:t>
      </w:r>
      <w:r w:rsidR="003835B8">
        <w:fldChar w:fldCharType="end"/>
      </w:r>
      <w:r w:rsidR="003835B8">
        <w:t xml:space="preserve"> </w:t>
      </w:r>
      <w:r w:rsidR="002A7E5F" w:rsidRPr="00A10451">
        <w:rPr>
          <w:rFonts w:cs="David" w:hint="cs"/>
          <w:color w:val="000000" w:themeColor="text1"/>
        </w:rPr>
        <w:t xml:space="preserve">are specified in </w:t>
      </w:r>
      <w:r w:rsidR="00346AD7" w:rsidRPr="00346AD7">
        <w:rPr>
          <w:rFonts w:cs="David"/>
          <w:color w:val="000000" w:themeColor="text1"/>
        </w:rPr>
        <w:fldChar w:fldCharType="begin"/>
      </w:r>
      <w:r w:rsidR="00346AD7">
        <w:rPr>
          <w:rFonts w:cs="David"/>
          <w:color w:val="000000" w:themeColor="text1"/>
        </w:rPr>
        <w:instrText xml:space="preserve"> </w:instrText>
      </w:r>
      <w:r w:rsidR="00346AD7">
        <w:rPr>
          <w:rFonts w:cs="David" w:hint="cs"/>
          <w:color w:val="000000" w:themeColor="text1"/>
        </w:rPr>
        <w:instrText>REF table_1 \h</w:instrText>
      </w:r>
      <w:r w:rsidR="00346AD7">
        <w:rPr>
          <w:rFonts w:cs="David"/>
          <w:color w:val="000000" w:themeColor="text1"/>
        </w:rPr>
        <w:instrText xml:space="preserve">  \* MERGEFORMAT </w:instrText>
      </w:r>
      <w:r w:rsidR="00346AD7" w:rsidRPr="00346AD7">
        <w:rPr>
          <w:rFonts w:cs="David"/>
          <w:color w:val="000000" w:themeColor="text1"/>
        </w:rPr>
      </w:r>
      <w:r w:rsidR="00346AD7" w:rsidRPr="00346AD7">
        <w:rPr>
          <w:rFonts w:cs="David"/>
          <w:color w:val="000000" w:themeColor="text1"/>
        </w:rPr>
        <w:fldChar w:fldCharType="separate"/>
      </w:r>
      <w:r w:rsidR="00587E2C" w:rsidRPr="00587E2C">
        <w:rPr>
          <w:rFonts w:cs="David" w:hint="cs"/>
          <w:color w:val="000000" w:themeColor="text1"/>
        </w:rPr>
        <w:t xml:space="preserve">Table </w:t>
      </w:r>
      <w:r w:rsidR="00587E2C" w:rsidRPr="00587E2C">
        <w:rPr>
          <w:rFonts w:cs="David"/>
          <w:color w:val="000000" w:themeColor="text1"/>
        </w:rPr>
        <w:t>1</w:t>
      </w:r>
      <w:r w:rsidR="00587E2C" w:rsidRPr="00587E2C">
        <w:rPr>
          <w:rFonts w:cs="David" w:hint="cs"/>
          <w:color w:val="000000" w:themeColor="text1"/>
        </w:rPr>
        <w:t>.</w:t>
      </w:r>
      <w:r w:rsidR="00587E2C" w:rsidRPr="00587E2C">
        <w:rPr>
          <w:rFonts w:cs="David" w:hint="cs"/>
          <w:i/>
          <w:iCs/>
          <w:color w:val="000000" w:themeColor="text1"/>
          <w:sz w:val="20"/>
          <w:szCs w:val="20"/>
        </w:rPr>
        <w:t xml:space="preserve"> </w:t>
      </w:r>
      <w:r w:rsidR="00346AD7" w:rsidRPr="00346AD7">
        <w:rPr>
          <w:rFonts w:cs="David"/>
          <w:color w:val="000000" w:themeColor="text1"/>
        </w:rPr>
        <w:fldChar w:fldCharType="end"/>
      </w:r>
    </w:p>
    <w:p w14:paraId="078E9A3A" w14:textId="3A9BD826" w:rsidR="00B241F4" w:rsidRDefault="00B241F4" w:rsidP="00E87BA7">
      <w:pPr>
        <w:pStyle w:val="Heading3"/>
        <w:numPr>
          <w:ilvl w:val="0"/>
          <w:numId w:val="0"/>
        </w:numPr>
        <w:ind w:left="720"/>
      </w:pPr>
    </w:p>
    <w:p w14:paraId="1DA3EECE" w14:textId="5813732B" w:rsidR="00D606F2" w:rsidRPr="00A10451" w:rsidRDefault="00C81174" w:rsidP="00E87BA7">
      <w:pPr>
        <w:pStyle w:val="Heading3"/>
      </w:pPr>
      <w:bookmarkStart w:id="147" w:name="_Ref14950486"/>
      <w:bookmarkStart w:id="148" w:name="_Toc31024293"/>
      <w:r>
        <w:rPr>
          <w:rFonts w:cs="David" w:hint="cs"/>
          <w:noProof/>
          <w:color w:val="000000"/>
        </w:rPr>
        <mc:AlternateContent>
          <mc:Choice Requires="wpg">
            <w:drawing>
              <wp:anchor distT="0" distB="0" distL="114300" distR="114300" simplePos="0" relativeHeight="251655168" behindDoc="0" locked="0" layoutInCell="1" allowOverlap="1" wp14:anchorId="0D56B3F5" wp14:editId="0C83BF8D">
                <wp:simplePos x="0" y="0"/>
                <wp:positionH relativeFrom="column">
                  <wp:posOffset>2138045</wp:posOffset>
                </wp:positionH>
                <wp:positionV relativeFrom="paragraph">
                  <wp:posOffset>29161</wp:posOffset>
                </wp:positionV>
                <wp:extent cx="3622675" cy="2234565"/>
                <wp:effectExtent l="0" t="0" r="0" b="635"/>
                <wp:wrapSquare wrapText="bothSides"/>
                <wp:docPr id="14" name="Group 14"/>
                <wp:cNvGraphicFramePr/>
                <a:graphic xmlns:a="http://schemas.openxmlformats.org/drawingml/2006/main">
                  <a:graphicData uri="http://schemas.microsoft.com/office/word/2010/wordprocessingGroup">
                    <wpg:wgp>
                      <wpg:cNvGrpSpPr/>
                      <wpg:grpSpPr>
                        <a:xfrm>
                          <a:off x="0" y="0"/>
                          <a:ext cx="3622675" cy="2234565"/>
                          <a:chOff x="0" y="-25019"/>
                          <a:chExt cx="3623945" cy="2235521"/>
                        </a:xfrm>
                      </wpg:grpSpPr>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bwMode="auto">
                          <a:xfrm>
                            <a:off x="0" y="721355"/>
                            <a:ext cx="3623945" cy="1489147"/>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59982" y="-25019"/>
                            <a:ext cx="3560213" cy="746375"/>
                          </a:xfrm>
                          <a:prstGeom prst="rect">
                            <a:avLst/>
                          </a:prstGeom>
                          <a:solidFill>
                            <a:prstClr val="white"/>
                          </a:solidFill>
                          <a:ln>
                            <a:noFill/>
                          </a:ln>
                        </wps:spPr>
                        <wps:txbx>
                          <w:txbxContent>
                            <w:p w14:paraId="2502A4E1" w14:textId="01146BC7" w:rsidR="00AF1489" w:rsidRPr="00A817B6" w:rsidRDefault="00AF1489" w:rsidP="00313BB4">
                              <w:pPr>
                                <w:pStyle w:val="Caption"/>
                                <w:spacing w:line="276" w:lineRule="auto"/>
                                <w:rPr>
                                  <w:rFonts w:ascii="David" w:hAnsi="David" w:cs="David"/>
                                  <w:i w:val="0"/>
                                  <w:iCs w:val="0"/>
                                  <w:noProof/>
                                  <w:color w:val="000000" w:themeColor="text1"/>
                                  <w:sz w:val="20"/>
                                  <w:szCs w:val="20"/>
                                </w:rPr>
                              </w:pPr>
                              <w:bookmarkStart w:id="149" w:name="table_1"/>
                              <w:r w:rsidRPr="000C4E61">
                                <w:rPr>
                                  <w:rFonts w:ascii="David" w:hAnsi="David" w:cs="David" w:hint="cs"/>
                                  <w:b/>
                                  <w:bCs/>
                                  <w:i w:val="0"/>
                                  <w:iCs w:val="0"/>
                                  <w:color w:val="000000" w:themeColor="text1"/>
                                  <w:sz w:val="20"/>
                                  <w:szCs w:val="20"/>
                                </w:rPr>
                                <w:t xml:space="preserve">Table </w:t>
                              </w:r>
                              <w:r w:rsidRPr="000C4E61">
                                <w:rPr>
                                  <w:rFonts w:ascii="David" w:hAnsi="David" w:cs="David" w:hint="cs"/>
                                  <w:b/>
                                  <w:bCs/>
                                  <w:i w:val="0"/>
                                  <w:iCs w:val="0"/>
                                  <w:color w:val="000000" w:themeColor="text1"/>
                                  <w:sz w:val="20"/>
                                  <w:szCs w:val="20"/>
                                </w:rPr>
                                <w:fldChar w:fldCharType="begin"/>
                              </w:r>
                              <w:r w:rsidRPr="000C4E61">
                                <w:rPr>
                                  <w:rFonts w:ascii="David" w:hAnsi="David" w:cs="David" w:hint="cs"/>
                                  <w:b/>
                                  <w:bCs/>
                                  <w:i w:val="0"/>
                                  <w:iCs w:val="0"/>
                                  <w:color w:val="000000" w:themeColor="text1"/>
                                  <w:sz w:val="20"/>
                                  <w:szCs w:val="20"/>
                                </w:rPr>
                                <w:instrText xml:space="preserve"> SEQ Table \* ARABIC </w:instrText>
                              </w:r>
                              <w:r w:rsidRPr="000C4E61">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1</w:t>
                              </w:r>
                              <w:r w:rsidRPr="000C4E61">
                                <w:rPr>
                                  <w:rFonts w:ascii="David" w:hAnsi="David" w:cs="David" w:hint="cs"/>
                                  <w:b/>
                                  <w:bCs/>
                                  <w:i w:val="0"/>
                                  <w:iCs w:val="0"/>
                                  <w:color w:val="000000" w:themeColor="text1"/>
                                  <w:sz w:val="20"/>
                                  <w:szCs w:val="20"/>
                                </w:rPr>
                                <w:fldChar w:fldCharType="end"/>
                              </w:r>
                              <w:r w:rsidRPr="000C4E61">
                                <w:rPr>
                                  <w:rFonts w:ascii="David" w:hAnsi="David" w:cs="David" w:hint="cs"/>
                                  <w:b/>
                                  <w:bCs/>
                                  <w:i w:val="0"/>
                                  <w:iCs w:val="0"/>
                                  <w:color w:val="000000" w:themeColor="text1"/>
                                  <w:sz w:val="20"/>
                                  <w:szCs w:val="20"/>
                                </w:rPr>
                                <w:t>.</w:t>
                              </w:r>
                              <w:r w:rsidRPr="000C4E61">
                                <w:rPr>
                                  <w:rFonts w:ascii="David" w:hAnsi="David" w:cs="David" w:hint="cs"/>
                                  <w:i w:val="0"/>
                                  <w:iCs w:val="0"/>
                                  <w:color w:val="000000" w:themeColor="text1"/>
                                  <w:sz w:val="20"/>
                                  <w:szCs w:val="20"/>
                                </w:rPr>
                                <w:t xml:space="preserve"> </w:t>
                              </w:r>
                              <w:bookmarkEnd w:id="149"/>
                              <w:r w:rsidRPr="000C4E61">
                                <w:rPr>
                                  <w:rFonts w:ascii="David" w:hAnsi="David" w:cs="David" w:hint="cs"/>
                                  <w:i w:val="0"/>
                                  <w:iCs w:val="0"/>
                                  <w:color w:val="000000" w:themeColor="text1"/>
                                  <w:sz w:val="20"/>
                                  <w:szCs w:val="20"/>
                                </w:rPr>
                                <w:t xml:space="preserve">Constants of empirical relationships between x and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y</m:t>
                                    </m:r>
                                  </m:sub>
                                </m:sSub>
                              </m:oMath>
                              <w:r w:rsidRPr="000C4E61">
                                <w:rPr>
                                  <w:rFonts w:ascii="David" w:hAnsi="David" w:cs="David" w:hint="cs"/>
                                  <w:i w:val="0"/>
                                  <w:iCs w:val="0"/>
                                  <w:color w:val="000000" w:themeColor="text1"/>
                                  <w:sz w:val="20"/>
                                  <w:szCs w:val="20"/>
                                </w:rPr>
                                <w:t xml:space="preserve"> and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z</m:t>
                                    </m:r>
                                  </m:sub>
                                </m:sSub>
                              </m:oMath>
                              <w:r>
                                <w:rPr>
                                  <w:rFonts w:ascii="David" w:hAnsi="David" w:cs="David"/>
                                  <w:i w:val="0"/>
                                  <w:iCs w:val="0"/>
                                  <w:color w:val="000000" w:themeColor="text1"/>
                                  <w:sz w:val="20"/>
                                  <w:szCs w:val="20"/>
                                </w:rPr>
                                <w:t xml:space="preserve"> (Eq</w:t>
                              </w:r>
                              <w:r w:rsidRPr="00E34D28">
                                <w:rPr>
                                  <w:rFonts w:ascii="David" w:hAnsi="David" w:cs="David"/>
                                  <w:i w:val="0"/>
                                  <w:iCs w:val="0"/>
                                  <w:color w:val="000000" w:themeColor="text1"/>
                                  <w:sz w:val="20"/>
                                  <w:szCs w:val="20"/>
                                </w:rPr>
                                <w:t xml:space="preserve">. </w:t>
                              </w:r>
                              <w:r w:rsidRPr="00E34D28">
                                <w:rPr>
                                  <w:rFonts w:ascii="David" w:hAnsi="David" w:cs="David"/>
                                  <w:i w:val="0"/>
                                  <w:iCs w:val="0"/>
                                  <w:color w:val="000000" w:themeColor="text1"/>
                                  <w:sz w:val="20"/>
                                  <w:szCs w:val="20"/>
                                </w:rPr>
                                <w:fldChar w:fldCharType="begin"/>
                              </w:r>
                              <w:r w:rsidRPr="00E34D28">
                                <w:rPr>
                                  <w:rFonts w:ascii="David" w:hAnsi="David" w:cs="David"/>
                                  <w:i w:val="0"/>
                                  <w:iCs w:val="0"/>
                                  <w:color w:val="000000" w:themeColor="text1"/>
                                  <w:sz w:val="20"/>
                                  <w:szCs w:val="20"/>
                                </w:rPr>
                                <w:instrText xml:space="preserve"> REF equation_2 \h  \* MERGEFORMAT </w:instrText>
                              </w:r>
                              <w:r w:rsidRPr="00E34D28">
                                <w:rPr>
                                  <w:rFonts w:ascii="David" w:hAnsi="David" w:cs="David"/>
                                  <w:i w:val="0"/>
                                  <w:iCs w:val="0"/>
                                  <w:color w:val="000000" w:themeColor="text1"/>
                                  <w:sz w:val="20"/>
                                  <w:szCs w:val="20"/>
                                </w:rPr>
                              </w:r>
                              <w:r w:rsidRPr="00E34D28">
                                <w:rPr>
                                  <w:rFonts w:ascii="David" w:hAnsi="David" w:cs="David"/>
                                  <w:i w:val="0"/>
                                  <w:iCs w:val="0"/>
                                  <w:color w:val="000000" w:themeColor="text1"/>
                                  <w:sz w:val="20"/>
                                  <w:szCs w:val="20"/>
                                </w:rPr>
                                <w:fldChar w:fldCharType="separate"/>
                              </w:r>
                              <w:r w:rsidRPr="00587E2C">
                                <w:rPr>
                                  <w:rFonts w:ascii="David" w:hAnsi="David" w:cs="David"/>
                                  <w:i w:val="0"/>
                                  <w:iCs w:val="0"/>
                                  <w:noProof/>
                                  <w:color w:val="000000"/>
                                  <w:sz w:val="20"/>
                                  <w:szCs w:val="20"/>
                                </w:rPr>
                                <w:t>2</w:t>
                              </w:r>
                              <w:r w:rsidRPr="00E34D28">
                                <w:rPr>
                                  <w:rFonts w:ascii="David" w:hAnsi="David" w:cs="David"/>
                                  <w:i w:val="0"/>
                                  <w:iCs w:val="0"/>
                                  <w:color w:val="000000" w:themeColor="text1"/>
                                  <w:sz w:val="20"/>
                                  <w:szCs w:val="20"/>
                                </w:rPr>
                                <w:fldChar w:fldCharType="end"/>
                              </w:r>
                              <w:r>
                                <w:rPr>
                                  <w:rFonts w:ascii="David" w:hAnsi="David" w:cs="David"/>
                                  <w:i w:val="0"/>
                                  <w:iCs w:val="0"/>
                                  <w:color w:val="000000" w:themeColor="text1"/>
                                  <w:sz w:val="20"/>
                                  <w:szCs w:val="20"/>
                                </w:rPr>
                                <w:t xml:space="preserve">) </w:t>
                              </w:r>
                              <w:r w:rsidRPr="000C4E61">
                                <w:rPr>
                                  <w:rFonts w:ascii="David" w:hAnsi="David" w:cs="David" w:hint="cs"/>
                                  <w:i w:val="0"/>
                                  <w:iCs w:val="0"/>
                                  <w:color w:val="000000" w:themeColor="text1"/>
                                  <w:sz w:val="20"/>
                                  <w:szCs w:val="20"/>
                                </w:rPr>
                                <w:t xml:space="preserve"> for different stability classes</w:t>
                              </w:r>
                              <w:r w:rsidRPr="000C4E61">
                                <w:rPr>
                                  <w:rFonts w:ascii="David" w:hAnsi="David" w:cs="David"/>
                                  <w:i w:val="0"/>
                                  <w:iCs w:val="0"/>
                                  <w:color w:val="000000" w:themeColor="text1"/>
                                  <w:sz w:val="20"/>
                                  <w:szCs w:val="20"/>
                                </w:rPr>
                                <w:t>: A – extremely unstable, B – moderately unstable, C – slightly unstable, D – neutral, E – slightly stable and F – moderately stable</w:t>
                              </w:r>
                              <w:r>
                                <w:rPr>
                                  <w:rFonts w:ascii="David" w:hAnsi="David" w:cs="David"/>
                                  <w:i w:val="0"/>
                                  <w:iCs w:val="0"/>
                                  <w:color w:val="000000" w:themeColor="text1"/>
                                  <w:sz w:val="20"/>
                                  <w:szCs w:val="20"/>
                                </w:rPr>
                                <w:t xml:space="preserve">. b parameter is taken as 0.894. From Martin (1976).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56B3F5" id="Group 14" o:spid="_x0000_s1026" style="position:absolute;left:0;text-align:left;margin-left:168.35pt;margin-top:2.3pt;width:285.25pt;height:175.95pt;z-index:251655168;mso-width-relative:margin;mso-height-relative:margin" coordorigin=",-250" coordsize="36239,223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7213;width:36239;height:148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">
                  <v:imagedata r:id="rId11" o:title=""/>
                </v:shape>
                <v:shapetype id="_x0000_t202" coordsize="21600,21600" o:spt="202" path="m,l,21600r21600,l21600,xe">
                  <v:stroke joinstyle="miter"/>
                  <v:path gradientshapeok="t" o:connecttype="rect"/>
                </v:shapetype>
                <v:shape id="Text Box 11" o:spid="_x0000_s1028" type="#_x0000_t202" style="position:absolute;left:599;top:-250;width:35602;height:7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2502A4E1" w14:textId="01146BC7" w:rsidR="00AF1489" w:rsidRPr="00A817B6" w:rsidRDefault="00AF1489" w:rsidP="00313BB4">
                        <w:pPr>
                          <w:pStyle w:val="Caption"/>
                          <w:spacing w:line="276" w:lineRule="auto"/>
                          <w:rPr>
                            <w:rFonts w:ascii="David" w:hAnsi="David" w:cs="David"/>
                            <w:i w:val="0"/>
                            <w:iCs w:val="0"/>
                            <w:noProof/>
                            <w:color w:val="000000" w:themeColor="text1"/>
                            <w:sz w:val="20"/>
                            <w:szCs w:val="20"/>
                          </w:rPr>
                        </w:pPr>
                        <w:bookmarkStart w:id="150" w:name="table_1"/>
                        <w:r w:rsidRPr="000C4E61">
                          <w:rPr>
                            <w:rFonts w:ascii="David" w:hAnsi="David" w:cs="David" w:hint="cs"/>
                            <w:b/>
                            <w:bCs/>
                            <w:i w:val="0"/>
                            <w:iCs w:val="0"/>
                            <w:color w:val="000000" w:themeColor="text1"/>
                            <w:sz w:val="20"/>
                            <w:szCs w:val="20"/>
                          </w:rPr>
                          <w:t xml:space="preserve">Table </w:t>
                        </w:r>
                        <w:r w:rsidRPr="000C4E61">
                          <w:rPr>
                            <w:rFonts w:ascii="David" w:hAnsi="David" w:cs="David" w:hint="cs"/>
                            <w:b/>
                            <w:bCs/>
                            <w:i w:val="0"/>
                            <w:iCs w:val="0"/>
                            <w:color w:val="000000" w:themeColor="text1"/>
                            <w:sz w:val="20"/>
                            <w:szCs w:val="20"/>
                          </w:rPr>
                          <w:fldChar w:fldCharType="begin"/>
                        </w:r>
                        <w:r w:rsidRPr="000C4E61">
                          <w:rPr>
                            <w:rFonts w:ascii="David" w:hAnsi="David" w:cs="David" w:hint="cs"/>
                            <w:b/>
                            <w:bCs/>
                            <w:i w:val="0"/>
                            <w:iCs w:val="0"/>
                            <w:color w:val="000000" w:themeColor="text1"/>
                            <w:sz w:val="20"/>
                            <w:szCs w:val="20"/>
                          </w:rPr>
                          <w:instrText xml:space="preserve"> SEQ Table \* ARABIC </w:instrText>
                        </w:r>
                        <w:r w:rsidRPr="000C4E61">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1</w:t>
                        </w:r>
                        <w:r w:rsidRPr="000C4E61">
                          <w:rPr>
                            <w:rFonts w:ascii="David" w:hAnsi="David" w:cs="David" w:hint="cs"/>
                            <w:b/>
                            <w:bCs/>
                            <w:i w:val="0"/>
                            <w:iCs w:val="0"/>
                            <w:color w:val="000000" w:themeColor="text1"/>
                            <w:sz w:val="20"/>
                            <w:szCs w:val="20"/>
                          </w:rPr>
                          <w:fldChar w:fldCharType="end"/>
                        </w:r>
                        <w:r w:rsidRPr="000C4E61">
                          <w:rPr>
                            <w:rFonts w:ascii="David" w:hAnsi="David" w:cs="David" w:hint="cs"/>
                            <w:b/>
                            <w:bCs/>
                            <w:i w:val="0"/>
                            <w:iCs w:val="0"/>
                            <w:color w:val="000000" w:themeColor="text1"/>
                            <w:sz w:val="20"/>
                            <w:szCs w:val="20"/>
                          </w:rPr>
                          <w:t>.</w:t>
                        </w:r>
                        <w:r w:rsidRPr="000C4E61">
                          <w:rPr>
                            <w:rFonts w:ascii="David" w:hAnsi="David" w:cs="David" w:hint="cs"/>
                            <w:i w:val="0"/>
                            <w:iCs w:val="0"/>
                            <w:color w:val="000000" w:themeColor="text1"/>
                            <w:sz w:val="20"/>
                            <w:szCs w:val="20"/>
                          </w:rPr>
                          <w:t xml:space="preserve"> </w:t>
                        </w:r>
                        <w:bookmarkEnd w:id="150"/>
                        <w:r w:rsidRPr="000C4E61">
                          <w:rPr>
                            <w:rFonts w:ascii="David" w:hAnsi="David" w:cs="David" w:hint="cs"/>
                            <w:i w:val="0"/>
                            <w:iCs w:val="0"/>
                            <w:color w:val="000000" w:themeColor="text1"/>
                            <w:sz w:val="20"/>
                            <w:szCs w:val="20"/>
                          </w:rPr>
                          <w:t xml:space="preserve">Constants of empirical relationships between x and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y</m:t>
                              </m:r>
                            </m:sub>
                          </m:sSub>
                        </m:oMath>
                        <w:r w:rsidRPr="000C4E61">
                          <w:rPr>
                            <w:rFonts w:ascii="David" w:hAnsi="David" w:cs="David" w:hint="cs"/>
                            <w:i w:val="0"/>
                            <w:iCs w:val="0"/>
                            <w:color w:val="000000" w:themeColor="text1"/>
                            <w:sz w:val="20"/>
                            <w:szCs w:val="20"/>
                          </w:rPr>
                          <w:t xml:space="preserve"> and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z</m:t>
                              </m:r>
                            </m:sub>
                          </m:sSub>
                        </m:oMath>
                        <w:r>
                          <w:rPr>
                            <w:rFonts w:ascii="David" w:hAnsi="David" w:cs="David"/>
                            <w:i w:val="0"/>
                            <w:iCs w:val="0"/>
                            <w:color w:val="000000" w:themeColor="text1"/>
                            <w:sz w:val="20"/>
                            <w:szCs w:val="20"/>
                          </w:rPr>
                          <w:t xml:space="preserve"> (Eq</w:t>
                        </w:r>
                        <w:r w:rsidRPr="00E34D28">
                          <w:rPr>
                            <w:rFonts w:ascii="David" w:hAnsi="David" w:cs="David"/>
                            <w:i w:val="0"/>
                            <w:iCs w:val="0"/>
                            <w:color w:val="000000" w:themeColor="text1"/>
                            <w:sz w:val="20"/>
                            <w:szCs w:val="20"/>
                          </w:rPr>
                          <w:t xml:space="preserve">. </w:t>
                        </w:r>
                        <w:r w:rsidRPr="00E34D28">
                          <w:rPr>
                            <w:rFonts w:ascii="David" w:hAnsi="David" w:cs="David"/>
                            <w:i w:val="0"/>
                            <w:iCs w:val="0"/>
                            <w:color w:val="000000" w:themeColor="text1"/>
                            <w:sz w:val="20"/>
                            <w:szCs w:val="20"/>
                          </w:rPr>
                          <w:fldChar w:fldCharType="begin"/>
                        </w:r>
                        <w:r w:rsidRPr="00E34D28">
                          <w:rPr>
                            <w:rFonts w:ascii="David" w:hAnsi="David" w:cs="David"/>
                            <w:i w:val="0"/>
                            <w:iCs w:val="0"/>
                            <w:color w:val="000000" w:themeColor="text1"/>
                            <w:sz w:val="20"/>
                            <w:szCs w:val="20"/>
                          </w:rPr>
                          <w:instrText xml:space="preserve"> REF equation_2 \h  \* MERGEFORMAT </w:instrText>
                        </w:r>
                        <w:r w:rsidRPr="00E34D28">
                          <w:rPr>
                            <w:rFonts w:ascii="David" w:hAnsi="David" w:cs="David"/>
                            <w:i w:val="0"/>
                            <w:iCs w:val="0"/>
                            <w:color w:val="000000" w:themeColor="text1"/>
                            <w:sz w:val="20"/>
                            <w:szCs w:val="20"/>
                          </w:rPr>
                        </w:r>
                        <w:r w:rsidRPr="00E34D28">
                          <w:rPr>
                            <w:rFonts w:ascii="David" w:hAnsi="David" w:cs="David"/>
                            <w:i w:val="0"/>
                            <w:iCs w:val="0"/>
                            <w:color w:val="000000" w:themeColor="text1"/>
                            <w:sz w:val="20"/>
                            <w:szCs w:val="20"/>
                          </w:rPr>
                          <w:fldChar w:fldCharType="separate"/>
                        </w:r>
                        <w:r w:rsidRPr="00587E2C">
                          <w:rPr>
                            <w:rFonts w:ascii="David" w:hAnsi="David" w:cs="David"/>
                            <w:i w:val="0"/>
                            <w:iCs w:val="0"/>
                            <w:noProof/>
                            <w:color w:val="000000"/>
                            <w:sz w:val="20"/>
                            <w:szCs w:val="20"/>
                          </w:rPr>
                          <w:t>2</w:t>
                        </w:r>
                        <w:r w:rsidRPr="00E34D28">
                          <w:rPr>
                            <w:rFonts w:ascii="David" w:hAnsi="David" w:cs="David"/>
                            <w:i w:val="0"/>
                            <w:iCs w:val="0"/>
                            <w:color w:val="000000" w:themeColor="text1"/>
                            <w:sz w:val="20"/>
                            <w:szCs w:val="20"/>
                          </w:rPr>
                          <w:fldChar w:fldCharType="end"/>
                        </w:r>
                        <w:r>
                          <w:rPr>
                            <w:rFonts w:ascii="David" w:hAnsi="David" w:cs="David"/>
                            <w:i w:val="0"/>
                            <w:iCs w:val="0"/>
                            <w:color w:val="000000" w:themeColor="text1"/>
                            <w:sz w:val="20"/>
                            <w:szCs w:val="20"/>
                          </w:rPr>
                          <w:t xml:space="preserve">) </w:t>
                        </w:r>
                        <w:r w:rsidRPr="000C4E61">
                          <w:rPr>
                            <w:rFonts w:ascii="David" w:hAnsi="David" w:cs="David" w:hint="cs"/>
                            <w:i w:val="0"/>
                            <w:iCs w:val="0"/>
                            <w:color w:val="000000" w:themeColor="text1"/>
                            <w:sz w:val="20"/>
                            <w:szCs w:val="20"/>
                          </w:rPr>
                          <w:t xml:space="preserve"> for different stability classes</w:t>
                        </w:r>
                        <w:r w:rsidRPr="000C4E61">
                          <w:rPr>
                            <w:rFonts w:ascii="David" w:hAnsi="David" w:cs="David"/>
                            <w:i w:val="0"/>
                            <w:iCs w:val="0"/>
                            <w:color w:val="000000" w:themeColor="text1"/>
                            <w:sz w:val="20"/>
                            <w:szCs w:val="20"/>
                          </w:rPr>
                          <w:t>: A – extremely unstable, B – moderately unstable, C – slightly unstable, D – neutral, E – slightly stable and F – moderately stable</w:t>
                        </w:r>
                        <w:r>
                          <w:rPr>
                            <w:rFonts w:ascii="David" w:hAnsi="David" w:cs="David"/>
                            <w:i w:val="0"/>
                            <w:iCs w:val="0"/>
                            <w:color w:val="000000" w:themeColor="text1"/>
                            <w:sz w:val="20"/>
                            <w:szCs w:val="20"/>
                          </w:rPr>
                          <w:t xml:space="preserve">. b parameter is taken as 0.894. From Martin (1976). </w:t>
                        </w:r>
                      </w:p>
                    </w:txbxContent>
                  </v:textbox>
                </v:shape>
                <w10:wrap type="square"/>
              </v:group>
            </w:pict>
          </mc:Fallback>
        </mc:AlternateContent>
      </w:r>
      <w:r w:rsidR="00D606F2" w:rsidRPr="00A10451">
        <w:rPr>
          <w:rFonts w:hint="cs"/>
        </w:rPr>
        <w:t>Meteorology</w:t>
      </w:r>
      <w:bookmarkEnd w:id="147"/>
      <w:bookmarkEnd w:id="148"/>
      <w:r w:rsidR="00D606F2" w:rsidRPr="00A10451">
        <w:rPr>
          <w:rFonts w:hint="cs"/>
        </w:rPr>
        <w:t xml:space="preserve"> </w:t>
      </w:r>
    </w:p>
    <w:p w14:paraId="5891C8FE" w14:textId="248A5F34" w:rsidR="00C86711" w:rsidRDefault="00D606F2" w:rsidP="00E87BA7">
      <w:pPr>
        <w:ind w:right="-2"/>
        <w:rPr>
          <w:rFonts w:cs="David"/>
          <w:color w:val="000000"/>
        </w:rPr>
      </w:pPr>
      <w:r w:rsidRPr="00A10451">
        <w:rPr>
          <w:rFonts w:cs="David" w:hint="cs"/>
          <w:color w:val="000000"/>
        </w:rPr>
        <w:t xml:space="preserve">As reviewed above, the meteorological parameters that play a role in </w:t>
      </w:r>
      <w:r w:rsidR="00C80139">
        <w:rPr>
          <w:rFonts w:cs="David"/>
          <w:color w:val="000000"/>
        </w:rPr>
        <w:t xml:space="preserve">any gas dispersion </w:t>
      </w:r>
      <w:r w:rsidRPr="00A10451">
        <w:rPr>
          <w:rFonts w:cs="David" w:hint="cs"/>
          <w:color w:val="000000"/>
        </w:rPr>
        <w:t>model are wind speed, wind direction, and the atmospheric stability condition. The stability condition is a function of the vertical temperature profile of the atmosphere,</w:t>
      </w:r>
      <w:r w:rsidRPr="00A10451">
        <w:rPr>
          <w:rFonts w:cs="David" w:hint="cs"/>
          <w:color w:val="FF0000"/>
        </w:rPr>
        <w:t xml:space="preserve"> </w:t>
      </w:r>
      <w:r w:rsidRPr="00A10451">
        <w:rPr>
          <w:rFonts w:cs="David" w:hint="cs"/>
          <w:color w:val="000000" w:themeColor="text1"/>
        </w:rPr>
        <w:t xml:space="preserve">which is govern </w:t>
      </w:r>
      <w:r w:rsidR="00D55F46">
        <w:rPr>
          <w:rFonts w:cs="David"/>
          <w:color w:val="000000" w:themeColor="text1"/>
        </w:rPr>
        <w:t xml:space="preserve">by </w:t>
      </w:r>
      <w:r w:rsidRPr="00A10451">
        <w:rPr>
          <w:rFonts w:cs="David" w:hint="cs"/>
          <w:color w:val="000000" w:themeColor="text1"/>
        </w:rPr>
        <w:t>processes such as solar heating</w:t>
      </w:r>
      <w:r w:rsidR="00423536">
        <w:rPr>
          <w:rFonts w:cs="David"/>
          <w:color w:val="000000" w:themeColor="text1"/>
        </w:rPr>
        <w:t xml:space="preserve">, </w:t>
      </w:r>
      <w:r w:rsidRPr="00A10451">
        <w:rPr>
          <w:rFonts w:cs="David" w:hint="cs"/>
          <w:color w:val="000000" w:themeColor="text1"/>
        </w:rPr>
        <w:t>radiative cooling</w:t>
      </w:r>
      <w:r w:rsidR="001323D3">
        <w:rPr>
          <w:rFonts w:cs="David"/>
          <w:color w:val="000000" w:themeColor="text1"/>
        </w:rPr>
        <w:t xml:space="preserve"> or </w:t>
      </w:r>
      <w:r w:rsidR="001323D3" w:rsidRPr="00A10451">
        <w:rPr>
          <w:rFonts w:cs="David" w:hint="cs"/>
          <w:color w:val="000000" w:themeColor="text1"/>
        </w:rPr>
        <w:t>winds (cold or warm advection)</w:t>
      </w:r>
      <w:r w:rsidRPr="00A10451">
        <w:rPr>
          <w:rFonts w:cs="David" w:hint="cs"/>
          <w:color w:val="000000" w:themeColor="text1"/>
        </w:rPr>
        <w:t xml:space="preserve">. </w:t>
      </w:r>
      <w:r w:rsidRPr="00A10451">
        <w:rPr>
          <w:rFonts w:cs="David" w:hint="cs"/>
          <w:color w:val="000000"/>
        </w:rPr>
        <w:t xml:space="preserve">In general, three regimes of atmospheric stability exist: </w:t>
      </w:r>
      <w:r w:rsidRPr="0048338F">
        <w:rPr>
          <w:rFonts w:cs="David" w:hint="cs"/>
          <w:color w:val="000000"/>
        </w:rPr>
        <w:t>unstable, neutral and stable</w:t>
      </w:r>
      <w:r w:rsidRPr="00A10451">
        <w:rPr>
          <w:rFonts w:cs="David" w:hint="cs"/>
          <w:color w:val="000000"/>
        </w:rPr>
        <w:t xml:space="preserve">. </w:t>
      </w:r>
      <w:r w:rsidR="007D57EC">
        <w:rPr>
          <w:rFonts w:cs="David"/>
          <w:color w:val="000000"/>
        </w:rPr>
        <w:t xml:space="preserve">In an unstable atmosphere, </w:t>
      </w:r>
      <w:r w:rsidR="007D57EC">
        <w:rPr>
          <w:rFonts w:cs="David"/>
          <w:color w:val="000000" w:themeColor="text1"/>
        </w:rPr>
        <w:t>a</w:t>
      </w:r>
      <w:r w:rsidR="00A83BBB" w:rsidRPr="00A10451">
        <w:rPr>
          <w:rFonts w:cs="David" w:hint="cs"/>
          <w:color w:val="000000"/>
        </w:rPr>
        <w:t>n air parcel that starts to move upward will continue to rise because it is warmer and less dense than the air around it. Pollutants will be mixed rapidly in extreme vertical motions</w:t>
      </w:r>
      <w:r w:rsidR="00B33CBB">
        <w:rPr>
          <w:rFonts w:cs="David"/>
          <w:color w:val="000000"/>
        </w:rPr>
        <w:t xml:space="preserve"> due to </w:t>
      </w:r>
      <w:r w:rsidR="00B33CBB" w:rsidRPr="00BD3758">
        <w:rPr>
          <w:rFonts w:cs="David"/>
          <w:color w:val="000000"/>
        </w:rPr>
        <w:t>thermal turbulence</w:t>
      </w:r>
      <w:r w:rsidR="00A83BBB" w:rsidRPr="00A10451">
        <w:rPr>
          <w:rFonts w:cs="David" w:hint="cs"/>
          <w:color w:val="000000"/>
        </w:rPr>
        <w:t xml:space="preserve">. </w:t>
      </w:r>
      <w:r w:rsidR="00A83BBB">
        <w:rPr>
          <w:rFonts w:cs="David"/>
          <w:color w:val="000000" w:themeColor="text1"/>
        </w:rPr>
        <w:t xml:space="preserve">At </w:t>
      </w:r>
      <w:r w:rsidR="007D57EC">
        <w:rPr>
          <w:rFonts w:cs="David"/>
          <w:color w:val="000000" w:themeColor="text1"/>
        </w:rPr>
        <w:t xml:space="preserve">a </w:t>
      </w:r>
      <w:r w:rsidR="00A83BBB" w:rsidRPr="0048338F">
        <w:rPr>
          <w:rFonts w:cs="David"/>
          <w:color w:val="000000" w:themeColor="text1"/>
        </w:rPr>
        <w:lastRenderedPageBreak/>
        <w:t>stable atmosphere</w:t>
      </w:r>
      <w:r w:rsidR="007D57EC" w:rsidRPr="0048338F">
        <w:rPr>
          <w:rFonts w:cs="David"/>
          <w:color w:val="000000" w:themeColor="text1"/>
        </w:rPr>
        <w:t>,</w:t>
      </w:r>
      <w:r w:rsidR="007D57EC" w:rsidRPr="007D57EC">
        <w:rPr>
          <w:rFonts w:cs="David"/>
          <w:color w:val="000000"/>
        </w:rPr>
        <w:t xml:space="preserve"> </w:t>
      </w:r>
      <w:r w:rsidR="00796F46">
        <w:rPr>
          <w:rFonts w:cs="David"/>
          <w:color w:val="000000"/>
        </w:rPr>
        <w:t>a</w:t>
      </w:r>
      <w:r w:rsidR="00796F46" w:rsidRPr="00A10451">
        <w:rPr>
          <w:rFonts w:cs="David"/>
          <w:color w:val="000000"/>
        </w:rPr>
        <w:t>n</w:t>
      </w:r>
      <w:r w:rsidR="007D57EC" w:rsidRPr="00A10451">
        <w:rPr>
          <w:rFonts w:cs="David" w:hint="cs"/>
          <w:color w:val="000000"/>
        </w:rPr>
        <w:t xml:space="preserve"> air parcel will resist an upward vertical motion and will tend to spread out horizontally.</w:t>
      </w:r>
      <w:r w:rsidR="00796F46" w:rsidRPr="00796F46">
        <w:rPr>
          <w:rFonts w:cs="David" w:hint="cs"/>
          <w:color w:val="000000"/>
        </w:rPr>
        <w:t xml:space="preserve"> </w:t>
      </w:r>
      <w:r w:rsidR="00037CEE">
        <w:rPr>
          <w:rFonts w:cs="David"/>
          <w:color w:val="000000"/>
        </w:rPr>
        <w:t xml:space="preserve">In stable conditions, </w:t>
      </w:r>
      <w:r w:rsidR="00037CEE">
        <w:rPr>
          <w:rFonts w:cs="David"/>
          <w:color w:val="000000" w:themeColor="text1"/>
        </w:rPr>
        <w:t>t</w:t>
      </w:r>
      <w:r w:rsidR="00423536">
        <w:rPr>
          <w:rFonts w:cs="David"/>
          <w:color w:val="000000" w:themeColor="text1"/>
        </w:rPr>
        <w:t>h</w:t>
      </w:r>
      <w:r w:rsidR="00037CEE">
        <w:rPr>
          <w:rFonts w:cs="David"/>
          <w:color w:val="000000" w:themeColor="text1"/>
        </w:rPr>
        <w:t>e</w:t>
      </w:r>
      <w:r w:rsidR="00423536">
        <w:rPr>
          <w:rFonts w:cs="David"/>
          <w:color w:val="000000" w:themeColor="text1"/>
        </w:rPr>
        <w:t xml:space="preserve"> reduction of vertical exchange reduces pollutant mixing, and may even damp out some of the</w:t>
      </w:r>
      <w:r w:rsidR="00423536" w:rsidRPr="00616B1C">
        <w:rPr>
          <w:rFonts w:cs="David"/>
          <w:color w:val="000000" w:themeColor="text1"/>
        </w:rPr>
        <w:t xml:space="preserve"> mechanical turbulence</w:t>
      </w:r>
      <w:r w:rsidR="00423536">
        <w:rPr>
          <w:rFonts w:cs="David"/>
          <w:color w:val="000000" w:themeColor="text1"/>
        </w:rPr>
        <w:t xml:space="preserve">, caused by </w:t>
      </w:r>
      <w:r w:rsidR="00423536" w:rsidRPr="00A10451">
        <w:rPr>
          <w:rFonts w:cs="David" w:hint="cs"/>
          <w:color w:val="000000" w:themeColor="text1"/>
        </w:rPr>
        <w:t>the friction with Earth’s surface</w:t>
      </w:r>
      <w:r w:rsidR="00037CEE">
        <w:rPr>
          <w:rFonts w:cs="David"/>
          <w:color w:val="000000" w:themeColor="text1"/>
        </w:rPr>
        <w:t>.</w:t>
      </w:r>
      <w:r w:rsidR="00037CEE">
        <w:rPr>
          <w:rFonts w:cs="David"/>
          <w:color w:val="000000"/>
        </w:rPr>
        <w:t xml:space="preserve"> </w:t>
      </w:r>
      <w:r w:rsidR="006150B1" w:rsidRPr="00A10451">
        <w:rPr>
          <w:rFonts w:cs="David" w:hint="cs"/>
          <w:color w:val="000000"/>
        </w:rPr>
        <w:t xml:space="preserve">Between the above two </w:t>
      </w:r>
      <w:r w:rsidR="006150B1">
        <w:rPr>
          <w:rFonts w:cs="David"/>
          <w:color w:val="000000"/>
        </w:rPr>
        <w:t>conditions</w:t>
      </w:r>
      <w:r w:rsidR="006150B1" w:rsidRPr="00A10451">
        <w:rPr>
          <w:rFonts w:cs="David" w:hint="cs"/>
          <w:color w:val="000000"/>
        </w:rPr>
        <w:t xml:space="preserve"> is the condition characterized as </w:t>
      </w:r>
      <w:r w:rsidR="006150B1" w:rsidRPr="007D33DB">
        <w:rPr>
          <w:rFonts w:cs="David" w:hint="cs"/>
          <w:color w:val="000000"/>
        </w:rPr>
        <w:t>neutral</w:t>
      </w:r>
      <w:r w:rsidR="005B41E3" w:rsidRPr="007D33DB">
        <w:rPr>
          <w:rFonts w:cs="David"/>
          <w:color w:val="000000"/>
        </w:rPr>
        <w:t>,</w:t>
      </w:r>
      <w:r w:rsidR="005B41E3">
        <w:rPr>
          <w:rFonts w:cs="David"/>
          <w:color w:val="000000"/>
        </w:rPr>
        <w:t xml:space="preserve"> when </w:t>
      </w:r>
      <w:r w:rsidR="00654981">
        <w:rPr>
          <w:rFonts w:cs="David"/>
          <w:color w:val="000000"/>
        </w:rPr>
        <w:t>temperatures decrease</w:t>
      </w:r>
      <w:r w:rsidR="006150B1" w:rsidRPr="00A10451">
        <w:rPr>
          <w:rFonts w:cs="David" w:hint="cs"/>
          <w:color w:val="000000"/>
        </w:rPr>
        <w:t xml:space="preserve"> </w:t>
      </w:r>
      <w:r w:rsidR="00654981">
        <w:rPr>
          <w:rFonts w:cs="David"/>
          <w:color w:val="000000"/>
        </w:rPr>
        <w:t>slightly</w:t>
      </w:r>
      <w:r w:rsidR="006150B1" w:rsidRPr="00A10451">
        <w:rPr>
          <w:rFonts w:cs="David" w:hint="cs"/>
          <w:color w:val="000000"/>
        </w:rPr>
        <w:t xml:space="preserve"> with height, </w:t>
      </w:r>
      <w:r w:rsidR="00654981">
        <w:rPr>
          <w:rFonts w:cs="David"/>
          <w:color w:val="000000"/>
        </w:rPr>
        <w:t xml:space="preserve">in a rate </w:t>
      </w:r>
      <w:r w:rsidR="006150B1" w:rsidRPr="00A10451">
        <w:rPr>
          <w:rFonts w:cs="David" w:hint="cs"/>
          <w:color w:val="000000"/>
        </w:rPr>
        <w:t>close to the dry adiabatic rate</w:t>
      </w:r>
      <w:r w:rsidR="005B41E3">
        <w:rPr>
          <w:rFonts w:cs="David"/>
          <w:color w:val="000000"/>
        </w:rPr>
        <w:t>.</w:t>
      </w:r>
    </w:p>
    <w:p w14:paraId="41D014E1" w14:textId="120AEED4" w:rsidR="006150B1" w:rsidRDefault="00037CEE" w:rsidP="00E87BA7">
      <w:pPr>
        <w:ind w:right="-2"/>
        <w:rPr>
          <w:rFonts w:cs="David"/>
          <w:color w:val="000000"/>
        </w:rPr>
      </w:pPr>
      <w:r>
        <w:rPr>
          <w:rFonts w:cs="David"/>
          <w:color w:val="000000"/>
        </w:rPr>
        <w:t>Typical diurnal changes in the stability of the lower atmosphere exist. During the night, especially when winds are light and skies are clear, the radiative cooling of the ground surface often leads to surface air that is colder than the air above it. A stable layer thus exists in the lower hundred or so meter</w:t>
      </w:r>
      <w:r w:rsidR="0031403B">
        <w:rPr>
          <w:rFonts w:cs="David"/>
          <w:color w:val="000000"/>
        </w:rPr>
        <w:t>s</w:t>
      </w:r>
      <w:r>
        <w:rPr>
          <w:rFonts w:cs="David"/>
          <w:color w:val="000000"/>
        </w:rPr>
        <w:t xml:space="preserve"> in the atmosphere</w:t>
      </w:r>
      <w:r w:rsidR="00C86711">
        <w:rPr>
          <w:rFonts w:cs="David"/>
          <w:color w:val="000000"/>
        </w:rPr>
        <w:t>.</w:t>
      </w:r>
      <w:r>
        <w:rPr>
          <w:rFonts w:cs="David"/>
          <w:color w:val="000000"/>
        </w:rPr>
        <w:t xml:space="preserve"> Pollutants emitted during the night inside this shallow layer get trapped and can reach relatively high concentrations. As the sun rises, the ground and the air next to it start warming up and the temperature profile corresponding to an unstable atmosphere is established. This change occurs over a period of a few hours in the morning and results in breaking of the inversion usually before noon</w:t>
      </w:r>
      <w:r w:rsidR="006150B1" w:rsidRPr="00A10451">
        <w:rPr>
          <w:rFonts w:cs="David" w:hint="cs"/>
          <w:color w:val="000000"/>
        </w:rPr>
        <w:t xml:space="preserve"> </w:t>
      </w:r>
      <w:r w:rsidR="00C96BDD">
        <w:rPr>
          <w:rFonts w:cs="David"/>
          <w:color w:val="000000"/>
        </w:rPr>
        <w:fldChar w:fldCharType="begin" w:fldLock="1"/>
      </w:r>
      <w:r w:rsidR="00B577D6">
        <w:rPr>
          <w:rFonts w:cs="David"/>
          <w:color w:val="000000"/>
        </w:rPr>
        <w:instrText>ADDIN CSL_CITATION {"citationItems":[{"id":"ITEM-1","itemData":{"author":[{"dropping-particle":"","family":"Seinfeld","given":"John H.","non-dropping-particle":"","parse-names":false,"suffix":""},{"dropping-particle":"","family":"Pandis","given":"Spyros N.","non-dropping-particle":"","parse-names":false,"suffix":""}],"edition":"second edi","id":"ITEM-1","issued":{"date-parts":[["2006"]]},"publisher":"Wiley-Interscience","title":"Atmospheric chemistry and physics - from air pollution to climate change","type":"book"},"uris":["http://www.mendeley.com/documents/?uuid=ce96d427-b9ab-4a77-9b9a-49e2bc911b32"]},{"id":"ITEM-2","itemData":{"author":[{"dropping-particle":"","family":"Turner","given":"D. Bruce","non-dropping-particle":"","parse-names":false,"suffix":""}],"id":"ITEM-2","issued":{"date-parts":[["1994"]]},"title":"Workbook of Atmospheric Dispersion Estimates; 2nd ed;","type":"article"},"uris":["http://www.mendeley.com/documents/?uuid=cea5ddec-5b2e-450d-833e-44fbf543a170"]},{"id":"ITEM-3","itemData":{"ISBN":"9781305637993","author":[{"dropping-particle":"","family":"Ahrens","given":"C. Donald","non-dropping-particle":"","parse-names":false,"suffix":""},{"dropping-particle":"","family":"Henson","given":"Robert","non-dropping-particle":"","parse-names":false,"suffix":""}],"edition":"12","id":"ITEM-3","issued":{"date-parts":[["2017"]]},"publisher":"Cengage Learning, Inc","title":"Meteorology Today: An Introduction to Weather, Climate, and the Environment","type":"book"},"uris":["http://www.mendeley.com/documents/?uuid=3e672158-2a97-46c7-bc22-260b47b43e46"]}],"mendeley":{"formattedCitation":"[1], [61], [62]","plainTextFormattedCitation":"[1], [61], [62]","previouslyFormattedCitation":"[1], [61], [62]"},"properties":{"noteIndex":0},"schema":"https://github.com/citation-style-language/schema/raw/master/csl-citation.json"}</w:instrText>
      </w:r>
      <w:r w:rsidR="00C96BDD">
        <w:rPr>
          <w:rFonts w:cs="David"/>
          <w:color w:val="000000"/>
        </w:rPr>
        <w:fldChar w:fldCharType="separate"/>
      </w:r>
      <w:r w:rsidR="00894D8D" w:rsidRPr="00894D8D">
        <w:rPr>
          <w:rFonts w:cs="David"/>
          <w:noProof/>
          <w:color w:val="000000"/>
        </w:rPr>
        <w:t>[1], [61], [62]</w:t>
      </w:r>
      <w:r w:rsidR="00C96BDD">
        <w:rPr>
          <w:rFonts w:cs="David"/>
          <w:color w:val="000000"/>
        </w:rPr>
        <w:fldChar w:fldCharType="end"/>
      </w:r>
      <w:r w:rsidR="000A0CCC">
        <w:rPr>
          <w:rFonts w:cs="David"/>
          <w:color w:val="000000"/>
        </w:rPr>
        <w:t>.</w:t>
      </w:r>
    </w:p>
    <w:p w14:paraId="281FF37F" w14:textId="6B732BC6" w:rsidR="006067EB" w:rsidRDefault="00A20FB6" w:rsidP="006067EB">
      <w:pPr>
        <w:ind w:right="-2"/>
        <w:rPr>
          <w:ins w:id="151" w:author="Idit Balachsan" w:date="2020-01-26T12:16:00Z"/>
          <w:rFonts w:cs="David"/>
          <w:color w:val="000000" w:themeColor="text1"/>
        </w:rPr>
      </w:pPr>
      <w:r w:rsidRPr="00D30D64">
        <w:rPr>
          <w:rFonts w:cs="David"/>
          <w:color w:val="000000" w:themeColor="text1"/>
        </w:rPr>
        <w:tab/>
      </w:r>
      <w:r w:rsidR="00990755" w:rsidRPr="00A10451">
        <w:rPr>
          <w:rFonts w:cs="David" w:hint="cs"/>
          <w:color w:val="000000" w:themeColor="text1"/>
        </w:rPr>
        <w:t xml:space="preserve">In order to apply the </w:t>
      </w:r>
      <w:r w:rsidR="00812355" w:rsidRPr="00A10451">
        <w:rPr>
          <w:rFonts w:cs="David" w:hint="cs"/>
          <w:color w:val="000000" w:themeColor="text1"/>
        </w:rPr>
        <w:t xml:space="preserve">suitable parameters </w:t>
      </w:r>
      <w:r w:rsidR="00397EEA" w:rsidRPr="00A10451">
        <w:rPr>
          <w:rFonts w:cs="David" w:hint="cs"/>
          <w:color w:val="000000" w:themeColor="text1"/>
        </w:rPr>
        <w:t>to the</w:t>
      </w:r>
      <w:r w:rsidR="00812355" w:rsidRPr="00A10451">
        <w:rPr>
          <w:rFonts w:cs="David" w:hint="cs"/>
          <w:color w:val="000000" w:themeColor="text1"/>
        </w:rPr>
        <w:t xml:space="preserve"> </w:t>
      </w:r>
      <w:r w:rsidR="00990755" w:rsidRPr="00A10451">
        <w:rPr>
          <w:rFonts w:cs="David" w:hint="cs"/>
          <w:color w:val="000000" w:themeColor="text1"/>
        </w:rPr>
        <w:t>Gaussian plume model</w:t>
      </w:r>
      <w:r w:rsidR="0037620E">
        <w:rPr>
          <w:rFonts w:cs="David"/>
          <w:color w:val="000000" w:themeColor="text1"/>
        </w:rPr>
        <w:t xml:space="preserve"> (</w:t>
      </w:r>
      <w:r w:rsidR="00F858AD">
        <w:rPr>
          <w:rFonts w:cs="David"/>
          <w:color w:val="000000" w:themeColor="text1"/>
        </w:rPr>
        <w:t xml:space="preserve">Table </w:t>
      </w:r>
      <w:r w:rsidR="00813F46" w:rsidRPr="00346AD7">
        <w:rPr>
          <w:rFonts w:cs="David"/>
          <w:color w:val="000000" w:themeColor="text1"/>
        </w:rPr>
        <w:fldChar w:fldCharType="begin"/>
      </w:r>
      <w:r w:rsidR="00813F46">
        <w:rPr>
          <w:rFonts w:cs="David"/>
          <w:color w:val="000000" w:themeColor="text1"/>
        </w:rPr>
        <w:instrText xml:space="preserve"> </w:instrText>
      </w:r>
      <w:r w:rsidR="00813F46">
        <w:rPr>
          <w:rFonts w:cs="David" w:hint="cs"/>
          <w:color w:val="000000" w:themeColor="text1"/>
        </w:rPr>
        <w:instrText xml:space="preserve">REF table_1 </w:instrText>
      </w:r>
      <w:r w:rsidR="00F858AD">
        <w:rPr>
          <w:rFonts w:cs="David"/>
          <w:color w:val="000000" w:themeColor="text1"/>
        </w:rPr>
        <w:instrText xml:space="preserve">\# 0 </w:instrText>
      </w:r>
      <w:r w:rsidR="00813F46">
        <w:rPr>
          <w:rFonts w:cs="David" w:hint="cs"/>
          <w:color w:val="000000" w:themeColor="text1"/>
        </w:rPr>
        <w:instrText>\h</w:instrText>
      </w:r>
      <w:r w:rsidR="00813F46">
        <w:rPr>
          <w:rFonts w:cs="David"/>
          <w:color w:val="000000" w:themeColor="text1"/>
        </w:rPr>
        <w:instrText xml:space="preserve">  \* MERGEFORMAT </w:instrText>
      </w:r>
      <w:r w:rsidR="00813F46" w:rsidRPr="00346AD7">
        <w:rPr>
          <w:rFonts w:cs="David"/>
          <w:color w:val="000000" w:themeColor="text1"/>
        </w:rPr>
      </w:r>
      <w:r w:rsidR="00813F46" w:rsidRPr="00346AD7">
        <w:rPr>
          <w:rFonts w:cs="David"/>
          <w:color w:val="000000" w:themeColor="text1"/>
        </w:rPr>
        <w:fldChar w:fldCharType="separate"/>
      </w:r>
      <w:r w:rsidR="00587E2C">
        <w:rPr>
          <w:rFonts w:cs="David"/>
          <w:color w:val="000000" w:themeColor="text1"/>
        </w:rPr>
        <w:t>1</w:t>
      </w:r>
      <w:r w:rsidR="00813F46" w:rsidRPr="00346AD7">
        <w:rPr>
          <w:rFonts w:cs="David"/>
          <w:color w:val="000000" w:themeColor="text1"/>
        </w:rPr>
        <w:fldChar w:fldCharType="end"/>
      </w:r>
      <w:r w:rsidR="0037620E">
        <w:rPr>
          <w:rFonts w:cs="David"/>
          <w:color w:val="000000" w:themeColor="text1"/>
        </w:rPr>
        <w:t>)</w:t>
      </w:r>
      <w:r w:rsidR="00990755" w:rsidRPr="00A10451">
        <w:rPr>
          <w:rFonts w:cs="David" w:hint="cs"/>
          <w:color w:val="000000" w:themeColor="text1"/>
        </w:rPr>
        <w:t xml:space="preserve">, </w:t>
      </w:r>
      <w:r w:rsidR="00812355" w:rsidRPr="00A10451">
        <w:rPr>
          <w:rFonts w:cs="David" w:hint="cs"/>
          <w:color w:val="000000" w:themeColor="text1"/>
        </w:rPr>
        <w:t xml:space="preserve">the </w:t>
      </w:r>
      <w:proofErr w:type="spellStart"/>
      <w:r w:rsidR="00990755" w:rsidRPr="00A10451">
        <w:rPr>
          <w:rFonts w:cs="David" w:hint="cs"/>
          <w:color w:val="000000" w:themeColor="text1"/>
        </w:rPr>
        <w:t>Pasquill</w:t>
      </w:r>
      <w:proofErr w:type="spellEnd"/>
      <w:r w:rsidR="00E17863" w:rsidRPr="00A10451">
        <w:rPr>
          <w:rFonts w:cs="David" w:hint="cs"/>
          <w:color w:val="000000" w:themeColor="text1"/>
        </w:rPr>
        <w:t>-Gifford</w:t>
      </w:r>
      <w:r w:rsidR="002B5734" w:rsidRPr="00A10451">
        <w:rPr>
          <w:rFonts w:cs="David" w:hint="cs"/>
          <w:color w:val="000000" w:themeColor="text1"/>
        </w:rPr>
        <w:t xml:space="preserve"> </w:t>
      </w:r>
      <w:r w:rsidR="00990755" w:rsidRPr="00A10451">
        <w:rPr>
          <w:rFonts w:cs="David" w:hint="cs"/>
          <w:color w:val="000000" w:themeColor="text1"/>
        </w:rPr>
        <w:t>stability category</w:t>
      </w:r>
      <w:r w:rsidR="00397EEA" w:rsidRPr="00A10451">
        <w:rPr>
          <w:rFonts w:cs="David" w:hint="cs"/>
          <w:color w:val="000000" w:themeColor="text1"/>
        </w:rPr>
        <w:t xml:space="preserve"> </w:t>
      </w:r>
      <w:r w:rsidR="00BD51F2">
        <w:rPr>
          <w:rFonts w:cs="David"/>
          <w:color w:val="000000" w:themeColor="text1"/>
        </w:rPr>
        <w:t xml:space="preserve">(A-F) </w:t>
      </w:r>
      <w:r w:rsidR="00397EEA" w:rsidRPr="00A10451">
        <w:rPr>
          <w:rFonts w:cs="David" w:hint="cs"/>
          <w:color w:val="000000" w:themeColor="text1"/>
        </w:rPr>
        <w:t xml:space="preserve">which </w:t>
      </w:r>
      <w:r w:rsidR="00945BD2" w:rsidRPr="00A10451">
        <w:rPr>
          <w:rFonts w:cs="David" w:hint="cs"/>
          <w:color w:val="000000" w:themeColor="text1"/>
        </w:rPr>
        <w:t>characterizes</w:t>
      </w:r>
      <w:r w:rsidR="002B5734" w:rsidRPr="00A10451">
        <w:rPr>
          <w:rFonts w:cs="David" w:hint="cs"/>
          <w:color w:val="000000" w:themeColor="text1"/>
        </w:rPr>
        <w:t xml:space="preserve"> the simulated set, </w:t>
      </w:r>
      <w:r w:rsidR="00990755" w:rsidRPr="00A10451">
        <w:rPr>
          <w:rFonts w:cs="David" w:hint="cs"/>
          <w:color w:val="000000" w:themeColor="text1"/>
        </w:rPr>
        <w:t xml:space="preserve">should </w:t>
      </w:r>
      <w:r w:rsidR="00812355" w:rsidRPr="00A10451">
        <w:rPr>
          <w:rFonts w:cs="David" w:hint="cs"/>
          <w:color w:val="000000" w:themeColor="text1"/>
        </w:rPr>
        <w:t>first be determined</w:t>
      </w:r>
      <w:r w:rsidR="00C53FE7" w:rsidRPr="00A10451">
        <w:rPr>
          <w:rFonts w:cs="David" w:hint="cs"/>
          <w:color w:val="000000" w:themeColor="text1"/>
        </w:rPr>
        <w:t xml:space="preserve">. </w:t>
      </w:r>
      <w:r w:rsidR="008A3BFB" w:rsidRPr="00A10451">
        <w:rPr>
          <w:rFonts w:cs="David" w:hint="cs"/>
          <w:color w:val="000000" w:themeColor="text1"/>
        </w:rPr>
        <w:t xml:space="preserve">The original </w:t>
      </w:r>
      <w:r w:rsidR="008A3BFB" w:rsidRPr="009E78A4">
        <w:rPr>
          <w:rFonts w:cs="David" w:hint="cs"/>
          <w:color w:val="000000" w:themeColor="text1"/>
        </w:rPr>
        <w:t>method</w:t>
      </w:r>
      <w:r w:rsidR="00F277DB" w:rsidRPr="009E78A4">
        <w:rPr>
          <w:rFonts w:cs="David" w:hint="cs"/>
          <w:color w:val="000000" w:themeColor="text1"/>
        </w:rPr>
        <w:t xml:space="preserve"> to do so</w:t>
      </w:r>
      <w:r w:rsidR="008A3BFB" w:rsidRPr="009E78A4">
        <w:rPr>
          <w:rFonts w:cs="David" w:hint="cs"/>
          <w:color w:val="000000" w:themeColor="text1"/>
        </w:rPr>
        <w:t xml:space="preserve">, developed by </w:t>
      </w:r>
      <w:r w:rsidR="00DF5545" w:rsidRPr="009E78A4">
        <w:rPr>
          <w:rFonts w:cs="David" w:hint="cs"/>
          <w:color w:val="000000" w:themeColor="text1"/>
        </w:rPr>
        <w:t xml:space="preserve">Turner </w:t>
      </w:r>
      <w:r w:rsidR="00EE5892" w:rsidRPr="009E78A4">
        <w:rPr>
          <w:rFonts w:cs="David" w:hint="cs"/>
          <w:color w:val="000000" w:themeColor="text1"/>
        </w:rPr>
        <w:fldChar w:fldCharType="begin" w:fldLock="1"/>
      </w:r>
      <w:r w:rsidR="00B577D6">
        <w:rPr>
          <w:rFonts w:cs="David"/>
          <w:color w:val="000000" w:themeColor="text1"/>
        </w:rPr>
        <w:instrText>ADDIN CSL_CITATION {"citationItems":[{"id":"ITEM-1","itemData":{"ISSN":"0021-8952","author":[{"dropping-particle":"","family":"Turner","given":"D Bruce","non-dropping-particle":"","parse-names":false,"suffix":""}],"container-title":"Journal of Applied Meteorology","id":"ITEM-1","issue":"1","issued":{"date-parts":[["1964"]]},"page":"83-91","title":"A diffusion model for an urban area","type":"article-journal","volume":"3"},"uris":["http://www.mendeley.com/documents/?uuid=0a73205e-81fc-4b02-a923-89594a3de1a6"]}],"mendeley":{"formattedCitation":"[63]","plainTextFormattedCitation":"[63]","previouslyFormattedCitation":"[63]"},"properties":{"noteIndex":0},"schema":"https://github.com/citation-style-language/schema/raw/master/csl-citation.json"}</w:instrText>
      </w:r>
      <w:r w:rsidR="00EE5892" w:rsidRPr="009E78A4">
        <w:rPr>
          <w:rFonts w:cs="David" w:hint="cs"/>
          <w:color w:val="000000" w:themeColor="text1"/>
        </w:rPr>
        <w:fldChar w:fldCharType="separate"/>
      </w:r>
      <w:r w:rsidR="00894D8D" w:rsidRPr="00894D8D">
        <w:rPr>
          <w:rFonts w:cs="David"/>
          <w:noProof/>
          <w:color w:val="000000" w:themeColor="text1"/>
        </w:rPr>
        <w:t>[63]</w:t>
      </w:r>
      <w:r w:rsidR="00EE5892" w:rsidRPr="009E78A4">
        <w:rPr>
          <w:rFonts w:cs="David" w:hint="cs"/>
          <w:color w:val="000000" w:themeColor="text1"/>
        </w:rPr>
        <w:fldChar w:fldCharType="end"/>
      </w:r>
      <w:r w:rsidR="00E17863" w:rsidRPr="009E78A4">
        <w:rPr>
          <w:rFonts w:cs="David" w:hint="cs"/>
          <w:color w:val="000000" w:themeColor="text1"/>
        </w:rPr>
        <w:t>, requires</w:t>
      </w:r>
      <w:r w:rsidR="00116881" w:rsidRPr="009E78A4">
        <w:rPr>
          <w:rFonts w:cs="David" w:hint="cs"/>
          <w:color w:val="000000" w:themeColor="text1"/>
        </w:rPr>
        <w:t xml:space="preserve"> knowledge </w:t>
      </w:r>
      <w:r w:rsidR="00ED4201" w:rsidRPr="009E78A4">
        <w:rPr>
          <w:rFonts w:cs="David" w:hint="cs"/>
          <w:color w:val="000000" w:themeColor="text1"/>
        </w:rPr>
        <w:t xml:space="preserve">on cloud cover and </w:t>
      </w:r>
      <w:r w:rsidR="005D3F7F" w:rsidRPr="009E78A4">
        <w:rPr>
          <w:rFonts w:cs="David" w:hint="cs"/>
          <w:color w:val="000000" w:themeColor="text1"/>
        </w:rPr>
        <w:t xml:space="preserve">cloud </w:t>
      </w:r>
      <w:r w:rsidR="00ED4201" w:rsidRPr="009E78A4">
        <w:rPr>
          <w:rFonts w:cs="David" w:hint="cs"/>
          <w:color w:val="000000" w:themeColor="text1"/>
        </w:rPr>
        <w:t>ceiling</w:t>
      </w:r>
      <w:r w:rsidR="00EA10B9" w:rsidRPr="009E78A4">
        <w:rPr>
          <w:rFonts w:cs="David" w:hint="cs"/>
          <w:color w:val="000000" w:themeColor="text1"/>
        </w:rPr>
        <w:t xml:space="preserve">. Alternative </w:t>
      </w:r>
      <w:r w:rsidR="00F32B30">
        <w:rPr>
          <w:rFonts w:cs="David"/>
          <w:color w:val="000000" w:themeColor="text1"/>
        </w:rPr>
        <w:t xml:space="preserve">empirical </w:t>
      </w:r>
      <w:r w:rsidR="00EA10B9" w:rsidRPr="009E78A4">
        <w:rPr>
          <w:rFonts w:cs="David" w:hint="cs"/>
          <w:color w:val="000000" w:themeColor="text1"/>
        </w:rPr>
        <w:t xml:space="preserve">methods </w:t>
      </w:r>
      <w:r w:rsidR="00C53FE7" w:rsidRPr="009E78A4">
        <w:rPr>
          <w:rFonts w:cs="David" w:hint="cs"/>
          <w:color w:val="000000" w:themeColor="text1"/>
        </w:rPr>
        <w:t>were developed</w:t>
      </w:r>
      <w:r w:rsidR="008A3BFB" w:rsidRPr="009E78A4">
        <w:rPr>
          <w:rFonts w:cs="David" w:hint="cs"/>
          <w:color w:val="000000" w:themeColor="text1"/>
        </w:rPr>
        <w:t xml:space="preserve"> </w:t>
      </w:r>
      <w:r w:rsidR="002B5734" w:rsidRPr="009E78A4">
        <w:rPr>
          <w:rFonts w:cs="David" w:hint="cs"/>
          <w:color w:val="000000" w:themeColor="text1"/>
        </w:rPr>
        <w:t xml:space="preserve">for </w:t>
      </w:r>
      <w:r w:rsidR="00552FEA" w:rsidRPr="009E78A4">
        <w:rPr>
          <w:rFonts w:cs="David" w:hint="cs"/>
          <w:color w:val="000000" w:themeColor="text1"/>
        </w:rPr>
        <w:t>situations where these data are not available</w:t>
      </w:r>
      <w:r w:rsidR="00F32B30">
        <w:rPr>
          <w:rFonts w:cs="David"/>
          <w:color w:val="000000" w:themeColor="text1"/>
        </w:rPr>
        <w:t xml:space="preserve"> </w:t>
      </w:r>
      <w:r w:rsidR="003511FB" w:rsidRPr="009E78A4">
        <w:rPr>
          <w:rFonts w:cs="David" w:hint="cs"/>
          <w:color w:val="000000" w:themeColor="text1"/>
        </w:rPr>
        <w:fldChar w:fldCharType="begin" w:fldLock="1"/>
      </w:r>
      <w:r w:rsidR="00B577D6">
        <w:rPr>
          <w:rFonts w:cs="David"/>
          <w:color w:val="000000" w:themeColor="text1"/>
        </w:rPr>
        <w:instrText>ADDIN CSL_CITATION {"citationItems":[{"id":"ITEM-1","itemData":{"ISBN":"1428901949","abstract":"This document updates the June 1987 EPA document, \"On-Site Meteorological Program Guidance for Regulatory Modeling Applications\", EPA-450/4-87-013. The most significant change is the replacement of Section 9 with more comprehensive guidance on remote sensing and conventional radiosonde technologies for use in upper-air meteorological monitoring; previously this section provided guidance on the use of sodar technology. The other significant change is the addition to Section 8 (Quality Assurance) of material covering data validation for upper-air meteorological measurements. These changes incorporate guidance developed during the workshop on upper-air meteorological monitoring in July 1998","author":[{"dropping-particle":"","family":"USEPA- United States Environmental Protection Agency","given":"","non-dropping-particle":"","parse-names":false,"suffix":""}],"container-title":"Epa-454/R-99-005","id":"ITEM-1","issued":{"date-parts":[["2000"]]},"page":"171","title":"Meteorological Monitoring Guidance for Regulatory Modeling Applications","type":"article-journal"},"uris":["http://www.mendeley.com/documents/?uuid=e6f35ba1-8d3e-4ce9-ad65-6410640c7c8b"]}],"mendeley":{"formattedCitation":"[64]","plainTextFormattedCitation":"[64]","previouslyFormattedCitation":"[64]"},"properties":{"noteIndex":0},"schema":"https://github.com/citation-style-language/schema/raw/master/csl-citation.json"}</w:instrText>
      </w:r>
      <w:r w:rsidR="003511FB" w:rsidRPr="009E78A4">
        <w:rPr>
          <w:rFonts w:cs="David" w:hint="cs"/>
          <w:color w:val="000000" w:themeColor="text1"/>
        </w:rPr>
        <w:fldChar w:fldCharType="separate"/>
      </w:r>
      <w:r w:rsidR="00894D8D" w:rsidRPr="00894D8D">
        <w:rPr>
          <w:rFonts w:cs="David"/>
          <w:noProof/>
          <w:color w:val="000000" w:themeColor="text1"/>
        </w:rPr>
        <w:t>[64]</w:t>
      </w:r>
      <w:r w:rsidR="003511FB" w:rsidRPr="009E78A4">
        <w:rPr>
          <w:rFonts w:cs="David" w:hint="cs"/>
          <w:color w:val="000000" w:themeColor="text1"/>
        </w:rPr>
        <w:fldChar w:fldCharType="end"/>
      </w:r>
      <w:r w:rsidR="00552FEA" w:rsidRPr="009E78A4">
        <w:rPr>
          <w:rFonts w:cs="David" w:hint="cs"/>
          <w:color w:val="000000" w:themeColor="text1"/>
        </w:rPr>
        <w:t xml:space="preserve">. </w:t>
      </w:r>
      <w:r w:rsidR="000A0A96" w:rsidRPr="009E78A4">
        <w:rPr>
          <w:rFonts w:cs="David" w:hint="cs"/>
          <w:color w:val="000000" w:themeColor="text1"/>
        </w:rPr>
        <w:t xml:space="preserve">For the </w:t>
      </w:r>
      <w:r w:rsidR="00025A3C">
        <w:rPr>
          <w:rFonts w:cs="David"/>
          <w:color w:val="000000" w:themeColor="text1"/>
        </w:rPr>
        <w:t>proposed work</w:t>
      </w:r>
      <w:r w:rsidR="000A0A96" w:rsidRPr="009E78A4">
        <w:rPr>
          <w:rFonts w:cs="David" w:hint="cs"/>
          <w:color w:val="000000" w:themeColor="text1"/>
        </w:rPr>
        <w:t xml:space="preserve">, we chose to use </w:t>
      </w:r>
      <w:r w:rsidR="000E1E22" w:rsidRPr="009E78A4">
        <w:rPr>
          <w:rFonts w:cs="David" w:hint="cs"/>
          <w:color w:val="000000" w:themeColor="text1"/>
        </w:rPr>
        <w:t>a turbulence-based method (</w:t>
      </w:r>
      <m:oMath>
        <m:sSub>
          <m:sSubPr>
            <m:ctrlPr>
              <w:rPr>
                <w:rFonts w:ascii="Cambria Math" w:hAnsi="Cambria Math" w:cs="David" w:hint="cs"/>
                <w:color w:val="000000" w:themeColor="text1"/>
              </w:rPr>
            </m:ctrlPr>
          </m:sSubPr>
          <m:e>
            <m:r>
              <w:rPr>
                <w:rFonts w:ascii="Cambria Math" w:hAnsi="Cambria Math" w:cs="David" w:hint="cs"/>
                <w:color w:val="000000" w:themeColor="text1"/>
              </w:rPr>
              <m:t>σ</m:t>
            </m:r>
          </m:e>
          <m:sub>
            <m:r>
              <w:rPr>
                <w:rFonts w:ascii="Cambria Math" w:hAnsi="Cambria Math" w:cs="David" w:hint="cs"/>
                <w:color w:val="000000" w:themeColor="text1"/>
              </w:rPr>
              <m:t>A</m:t>
            </m:r>
          </m:sub>
        </m:sSub>
      </m:oMath>
      <w:r w:rsidR="000E1E22" w:rsidRPr="009E78A4">
        <w:rPr>
          <w:rFonts w:cs="David" w:hint="cs"/>
          <w:color w:val="000000" w:themeColor="text1"/>
        </w:rPr>
        <w:t xml:space="preserve"> method)</w:t>
      </w:r>
      <w:r w:rsidR="000A0A96" w:rsidRPr="009E78A4">
        <w:rPr>
          <w:rFonts w:cs="David" w:hint="cs"/>
          <w:color w:val="000000" w:themeColor="text1"/>
        </w:rPr>
        <w:t>, because of its simplicity</w:t>
      </w:r>
      <w:r w:rsidR="00663469" w:rsidRPr="009E78A4">
        <w:rPr>
          <w:rFonts w:cs="David" w:hint="cs"/>
          <w:color w:val="000000" w:themeColor="text1"/>
        </w:rPr>
        <w:t xml:space="preserve"> and </w:t>
      </w:r>
      <w:r w:rsidR="00C567DA" w:rsidRPr="009E78A4">
        <w:rPr>
          <w:rFonts w:cs="David" w:hint="cs"/>
          <w:color w:val="000000" w:themeColor="text1"/>
        </w:rPr>
        <w:t>our current</w:t>
      </w:r>
      <w:r w:rsidR="00725579" w:rsidRPr="009E78A4">
        <w:rPr>
          <w:rFonts w:cs="David" w:hint="cs"/>
          <w:color w:val="000000" w:themeColor="text1"/>
        </w:rPr>
        <w:t>ly</w:t>
      </w:r>
      <w:r w:rsidR="00C567DA" w:rsidRPr="009E78A4">
        <w:rPr>
          <w:rFonts w:cs="David" w:hint="cs"/>
          <w:color w:val="000000" w:themeColor="text1"/>
        </w:rPr>
        <w:t xml:space="preserve"> available data</w:t>
      </w:r>
      <w:r w:rsidR="00F365DC" w:rsidRPr="009E78A4">
        <w:rPr>
          <w:rFonts w:cs="David" w:hint="cs"/>
          <w:color w:val="000000" w:themeColor="text1"/>
        </w:rPr>
        <w:t xml:space="preserve">. </w:t>
      </w:r>
      <w:r w:rsidR="00472894" w:rsidRPr="00D30D64">
        <w:rPr>
          <w:rFonts w:ascii="Calibri" w:hAnsi="Calibri" w:cs="Calibri"/>
          <w:color w:val="000000" w:themeColor="text1"/>
        </w:rPr>
        <w:t>﻿</w:t>
      </w:r>
      <w:r w:rsidR="00472894" w:rsidRPr="009E78A4">
        <w:rPr>
          <w:rFonts w:cs="David" w:hint="cs"/>
          <w:color w:val="000000" w:themeColor="text1"/>
        </w:rPr>
        <w:t>The</w:t>
      </w:r>
      <w:r w:rsidR="00DE6653" w:rsidRPr="009E78A4">
        <w:rPr>
          <w:rFonts w:cs="David" w:hint="cs"/>
          <w:color w:val="000000" w:themeColor="text1"/>
        </w:rPr>
        <w:t xml:space="preserve"> </w:t>
      </w:r>
      <m:oMath>
        <m:sSub>
          <m:sSubPr>
            <m:ctrlPr>
              <w:rPr>
                <w:rFonts w:ascii="Cambria Math" w:hAnsi="Cambria Math" w:cs="David" w:hint="cs"/>
                <w:color w:val="000000" w:themeColor="text1"/>
              </w:rPr>
            </m:ctrlPr>
          </m:sSubPr>
          <m:e>
            <m:r>
              <w:rPr>
                <w:rFonts w:ascii="Cambria Math" w:hAnsi="Cambria Math" w:cs="David" w:hint="cs"/>
                <w:color w:val="000000" w:themeColor="text1"/>
              </w:rPr>
              <m:t>σ</m:t>
            </m:r>
          </m:e>
          <m:sub>
            <m:r>
              <w:rPr>
                <w:rFonts w:ascii="Cambria Math" w:hAnsi="Cambria Math" w:cs="David" w:hint="cs"/>
                <w:color w:val="000000" w:themeColor="text1"/>
              </w:rPr>
              <m:t>A</m:t>
            </m:r>
          </m:sub>
        </m:sSub>
      </m:oMath>
      <w:r w:rsidR="00DE6653" w:rsidRPr="009E78A4">
        <w:rPr>
          <w:rFonts w:cs="David" w:hint="cs"/>
          <w:color w:val="000000" w:themeColor="text1"/>
        </w:rPr>
        <w:t xml:space="preserve"> </w:t>
      </w:r>
      <w:r w:rsidR="00472894" w:rsidRPr="009E78A4">
        <w:rPr>
          <w:rFonts w:cs="David" w:hint="cs"/>
          <w:color w:val="000000" w:themeColor="text1"/>
        </w:rPr>
        <w:t>method uses the</w:t>
      </w:r>
      <w:r w:rsidR="003F702D" w:rsidRPr="009E78A4">
        <w:rPr>
          <w:rFonts w:cs="David" w:hint="cs"/>
          <w:color w:val="000000" w:themeColor="text1"/>
        </w:rPr>
        <w:t xml:space="preserve"> </w:t>
      </w:r>
      <w:r w:rsidR="00472894" w:rsidRPr="009E78A4">
        <w:rPr>
          <w:rFonts w:cs="David" w:hint="cs"/>
          <w:color w:val="000000" w:themeColor="text1"/>
        </w:rPr>
        <w:t>standard deviation of the wind direction</w:t>
      </w:r>
      <w:r w:rsidR="0056250B" w:rsidRPr="009E78A4">
        <w:rPr>
          <w:rFonts w:cs="David" w:hint="cs"/>
          <w:color w:val="000000" w:themeColor="text1"/>
        </w:rPr>
        <w:t xml:space="preserve"> (</w:t>
      </w:r>
      <m:oMath>
        <m:sSub>
          <m:sSubPr>
            <m:ctrlPr>
              <w:rPr>
                <w:rFonts w:ascii="Cambria Math" w:hAnsi="Cambria Math" w:cs="David" w:hint="cs"/>
                <w:color w:val="000000" w:themeColor="text1"/>
              </w:rPr>
            </m:ctrlPr>
          </m:sSubPr>
          <m:e>
            <m:r>
              <w:rPr>
                <w:rFonts w:ascii="Cambria Math" w:hAnsi="Cambria Math" w:cs="David" w:hint="cs"/>
                <w:color w:val="000000" w:themeColor="text1"/>
              </w:rPr>
              <m:t>σ</m:t>
            </m:r>
          </m:e>
          <m:sub>
            <m:r>
              <w:rPr>
                <w:rFonts w:ascii="Cambria Math" w:hAnsi="Cambria Math" w:cs="David" w:hint="cs"/>
                <w:color w:val="000000" w:themeColor="text1"/>
              </w:rPr>
              <m:t>θ</m:t>
            </m:r>
          </m:sub>
        </m:sSub>
      </m:oMath>
      <w:r w:rsidR="0056250B" w:rsidRPr="009E78A4">
        <w:rPr>
          <w:rFonts w:cs="David" w:hint="cs"/>
          <w:color w:val="000000" w:themeColor="text1"/>
        </w:rPr>
        <w:t>)</w:t>
      </w:r>
      <w:r w:rsidR="00472894" w:rsidRPr="009E78A4">
        <w:rPr>
          <w:rFonts w:cs="David" w:hint="cs"/>
          <w:color w:val="000000" w:themeColor="text1"/>
        </w:rPr>
        <w:t xml:space="preserve"> in combination with the scalar mean wind speed</w:t>
      </w:r>
      <w:r w:rsidR="0056250B" w:rsidRPr="009E78A4">
        <w:rPr>
          <w:rFonts w:cs="David" w:hint="cs"/>
          <w:color w:val="000000" w:themeColor="text1"/>
        </w:rPr>
        <w:t xml:space="preserve"> (</w:t>
      </w:r>
      <m:oMath>
        <m:acc>
          <m:accPr>
            <m:chr m:val="̅"/>
            <m:ctrlPr>
              <w:rPr>
                <w:rFonts w:ascii="Cambria Math" w:hAnsi="Cambria Math" w:cs="David" w:hint="cs"/>
                <w:color w:val="000000" w:themeColor="text1"/>
              </w:rPr>
            </m:ctrlPr>
          </m:accPr>
          <m:e>
            <m:r>
              <w:rPr>
                <w:rFonts w:ascii="Cambria Math" w:hAnsi="Cambria Math" w:cs="David" w:hint="cs"/>
                <w:color w:val="000000" w:themeColor="text1"/>
              </w:rPr>
              <m:t>u</m:t>
            </m:r>
          </m:e>
        </m:acc>
      </m:oMath>
      <w:r w:rsidR="0056250B" w:rsidRPr="009E78A4">
        <w:rPr>
          <w:rFonts w:cs="David" w:hint="cs"/>
          <w:color w:val="000000" w:themeColor="text1"/>
        </w:rPr>
        <w:t>)</w:t>
      </w:r>
      <w:r w:rsidR="00C8129F" w:rsidRPr="009E78A4">
        <w:rPr>
          <w:rFonts w:cs="David" w:hint="cs"/>
          <w:color w:val="000000" w:themeColor="text1"/>
        </w:rPr>
        <w:t>,</w:t>
      </w:r>
      <w:r w:rsidR="00BD3879" w:rsidRPr="009E78A4">
        <w:rPr>
          <w:rFonts w:cs="David" w:hint="cs"/>
          <w:color w:val="000000" w:themeColor="text1"/>
        </w:rPr>
        <w:t xml:space="preserve"> to </w:t>
      </w:r>
      <w:r w:rsidR="00D50171" w:rsidRPr="009E78A4">
        <w:rPr>
          <w:rFonts w:cs="David" w:hint="cs"/>
          <w:color w:val="000000" w:themeColor="text1"/>
        </w:rPr>
        <w:t xml:space="preserve">determine the </w:t>
      </w:r>
      <w:proofErr w:type="spellStart"/>
      <w:r w:rsidR="00C8129F" w:rsidRPr="009E78A4">
        <w:rPr>
          <w:rFonts w:cs="David" w:hint="cs"/>
          <w:color w:val="000000" w:themeColor="text1"/>
        </w:rPr>
        <w:t>Pasquill</w:t>
      </w:r>
      <w:proofErr w:type="spellEnd"/>
      <w:r w:rsidR="00C8129F" w:rsidRPr="009E78A4">
        <w:rPr>
          <w:rFonts w:cs="David" w:hint="cs"/>
          <w:color w:val="000000" w:themeColor="text1"/>
        </w:rPr>
        <w:t>-Gifford stability category</w:t>
      </w:r>
      <w:r w:rsidR="00185F90">
        <w:rPr>
          <w:rFonts w:cs="David"/>
          <w:color w:val="000000" w:themeColor="text1"/>
        </w:rPr>
        <w:t>, as specified in</w:t>
      </w:r>
      <w:r w:rsidR="008422EF">
        <w:rPr>
          <w:rFonts w:cs="David"/>
          <w:color w:val="000000" w:themeColor="text1"/>
        </w:rPr>
        <w:t xml:space="preserve"> Table</w:t>
      </w:r>
      <w:r w:rsidR="0043139E">
        <w:rPr>
          <w:rFonts w:cs="David"/>
          <w:color w:val="000000" w:themeColor="text1"/>
        </w:rPr>
        <w:t xml:space="preserve"> </w:t>
      </w:r>
      <w:r w:rsidR="00A97C30">
        <w:rPr>
          <w:rFonts w:cs="David"/>
          <w:color w:val="000000" w:themeColor="text1"/>
        </w:rPr>
        <w:fldChar w:fldCharType="begin"/>
      </w:r>
      <w:r w:rsidR="00A97C30">
        <w:rPr>
          <w:rFonts w:cs="David"/>
          <w:color w:val="000000" w:themeColor="text1"/>
        </w:rPr>
        <w:instrText xml:space="preserve"> REF _Ref14990771 </w:instrText>
      </w:r>
      <w:r w:rsidR="008422EF">
        <w:rPr>
          <w:rFonts w:cs="David"/>
          <w:color w:val="000000" w:themeColor="text1"/>
        </w:rPr>
        <w:instrText xml:space="preserve">\# 0 </w:instrText>
      </w:r>
      <w:r w:rsidR="00A97C30">
        <w:rPr>
          <w:rFonts w:cs="David"/>
          <w:color w:val="000000" w:themeColor="text1"/>
        </w:rPr>
        <w:instrText xml:space="preserve">\h </w:instrText>
      </w:r>
      <w:r w:rsidR="00322EE9">
        <w:rPr>
          <w:rFonts w:cs="David"/>
          <w:color w:val="000000" w:themeColor="text1"/>
        </w:rPr>
        <w:instrText xml:space="preserve"> \* MERGEFORMAT </w:instrText>
      </w:r>
      <w:r w:rsidR="00A97C30">
        <w:rPr>
          <w:rFonts w:cs="David"/>
          <w:color w:val="000000" w:themeColor="text1"/>
        </w:rPr>
      </w:r>
      <w:r w:rsidR="00A97C30">
        <w:rPr>
          <w:rFonts w:cs="David"/>
          <w:color w:val="000000" w:themeColor="text1"/>
        </w:rPr>
        <w:fldChar w:fldCharType="separate"/>
      </w:r>
      <w:r w:rsidR="00587E2C">
        <w:rPr>
          <w:rFonts w:cs="David"/>
          <w:color w:val="000000" w:themeColor="text1"/>
        </w:rPr>
        <w:t>2</w:t>
      </w:r>
      <w:r w:rsidR="00A97C30">
        <w:rPr>
          <w:rFonts w:cs="David"/>
          <w:color w:val="000000" w:themeColor="text1"/>
        </w:rPr>
        <w:fldChar w:fldCharType="end"/>
      </w:r>
      <w:r w:rsidR="00A97C30">
        <w:rPr>
          <w:rFonts w:cs="David"/>
          <w:color w:val="000000" w:themeColor="text1"/>
        </w:rPr>
        <w:t xml:space="preserve"> and</w:t>
      </w:r>
      <w:r w:rsidR="008422EF">
        <w:rPr>
          <w:rFonts w:cs="David"/>
          <w:color w:val="000000" w:themeColor="text1"/>
        </w:rPr>
        <w:t xml:space="preserve"> Table</w:t>
      </w:r>
      <w:r w:rsidR="00A97C30">
        <w:rPr>
          <w:rFonts w:cs="David"/>
          <w:color w:val="000000" w:themeColor="text1"/>
        </w:rPr>
        <w:t xml:space="preserve"> </w:t>
      </w:r>
      <w:r w:rsidR="00A97C30">
        <w:rPr>
          <w:rFonts w:cs="David"/>
          <w:color w:val="000000" w:themeColor="text1"/>
        </w:rPr>
        <w:fldChar w:fldCharType="begin"/>
      </w:r>
      <w:r w:rsidR="00A97C30">
        <w:rPr>
          <w:rFonts w:cs="David"/>
          <w:color w:val="000000" w:themeColor="text1"/>
        </w:rPr>
        <w:instrText xml:space="preserve"> REF _Ref14990742 </w:instrText>
      </w:r>
      <w:r w:rsidR="008422EF">
        <w:rPr>
          <w:rFonts w:cs="David"/>
          <w:color w:val="000000" w:themeColor="text1"/>
        </w:rPr>
        <w:instrText xml:space="preserve">\# 0 </w:instrText>
      </w:r>
      <w:r w:rsidR="00A97C30">
        <w:rPr>
          <w:rFonts w:cs="David"/>
          <w:color w:val="000000" w:themeColor="text1"/>
        </w:rPr>
        <w:instrText xml:space="preserve">\h </w:instrText>
      </w:r>
      <w:r w:rsidR="00322EE9">
        <w:rPr>
          <w:rFonts w:cs="David"/>
          <w:color w:val="000000" w:themeColor="text1"/>
        </w:rPr>
        <w:instrText xml:space="preserve"> \* MERGEFORMAT </w:instrText>
      </w:r>
      <w:r w:rsidR="00A97C30">
        <w:rPr>
          <w:rFonts w:cs="David"/>
          <w:color w:val="000000" w:themeColor="text1"/>
        </w:rPr>
      </w:r>
      <w:r w:rsidR="00A97C30">
        <w:rPr>
          <w:rFonts w:cs="David"/>
          <w:color w:val="000000" w:themeColor="text1"/>
        </w:rPr>
        <w:fldChar w:fldCharType="separate"/>
      </w:r>
      <w:r w:rsidR="00587E2C">
        <w:rPr>
          <w:rFonts w:cs="David"/>
          <w:color w:val="000000" w:themeColor="text1"/>
        </w:rPr>
        <w:t>3</w:t>
      </w:r>
      <w:r w:rsidR="00A97C30">
        <w:rPr>
          <w:rFonts w:cs="David"/>
          <w:color w:val="000000" w:themeColor="text1"/>
        </w:rPr>
        <w:fldChar w:fldCharType="end"/>
      </w:r>
      <w:ins w:id="152" w:author="Idit Balachsan" w:date="2020-01-27T13:11:00Z">
        <w:r w:rsidR="000F2C89">
          <w:rPr>
            <w:rFonts w:cs="David"/>
            <w:color w:val="000000" w:themeColor="text1"/>
          </w:rPr>
          <w:t xml:space="preserve"> (</w:t>
        </w:r>
        <w:r w:rsidR="000F2C89">
          <w:t>Appendix A and B</w:t>
        </w:r>
        <w:r w:rsidR="000F2C89">
          <w:rPr>
            <w:rFonts w:cs="David"/>
            <w:color w:val="000000" w:themeColor="text1"/>
          </w:rPr>
          <w:t>).</w:t>
        </w:r>
      </w:ins>
      <w:del w:id="153" w:author="Idit Balachsan" w:date="2020-01-27T13:11:00Z">
        <w:r w:rsidR="00322EE9" w:rsidDel="000F2C89">
          <w:rPr>
            <w:rFonts w:cs="David"/>
            <w:color w:val="000000" w:themeColor="text1"/>
          </w:rPr>
          <w:delText>.</w:delText>
        </w:r>
      </w:del>
    </w:p>
    <w:p w14:paraId="4202B650" w14:textId="05A72696" w:rsidR="00AF6CE5" w:rsidRPr="007451ED" w:rsidRDefault="00AF6CE5" w:rsidP="007451ED">
      <w:pPr>
        <w:ind w:right="-2"/>
        <w:rPr>
          <w:rFonts w:cs="David"/>
          <w:color w:val="000000" w:themeColor="text1"/>
        </w:rPr>
      </w:pPr>
    </w:p>
    <w:p w14:paraId="164046C8" w14:textId="654BEB1D" w:rsidR="00FF6335" w:rsidRPr="00C419E3" w:rsidRDefault="00CA39E2" w:rsidP="00E87BA7">
      <w:pPr>
        <w:pStyle w:val="Heading3"/>
      </w:pPr>
      <w:bookmarkStart w:id="154" w:name="_Ref14950430"/>
      <w:bookmarkStart w:id="155" w:name="_Ref14950498"/>
      <w:bookmarkStart w:id="156" w:name="OLE_LINK99"/>
      <w:bookmarkStart w:id="157" w:name="OLE_LINK100"/>
      <w:bookmarkStart w:id="158" w:name="_Toc31024294"/>
      <w:r>
        <w:t>The</w:t>
      </w:r>
      <w:r w:rsidR="00544F4A">
        <w:t xml:space="preserve"> </w:t>
      </w:r>
      <w:r w:rsidR="00FF6335" w:rsidRPr="00C419E3">
        <w:rPr>
          <w:rFonts w:hint="cs"/>
        </w:rPr>
        <w:t xml:space="preserve">Borg </w:t>
      </w:r>
      <w:r w:rsidR="0015315E">
        <w:t xml:space="preserve">Multi-Objective </w:t>
      </w:r>
      <w:r w:rsidR="00544F4A">
        <w:t xml:space="preserve">Evolutionary </w:t>
      </w:r>
      <w:r w:rsidR="007A6688">
        <w:t>A</w:t>
      </w:r>
      <w:r w:rsidR="00544F4A">
        <w:t>lgorithm</w:t>
      </w:r>
      <w:r w:rsidR="0015315E">
        <w:t xml:space="preserve"> (</w:t>
      </w:r>
      <w:r w:rsidR="00FF6335" w:rsidRPr="00C419E3">
        <w:rPr>
          <w:rFonts w:hint="cs"/>
        </w:rPr>
        <w:t>MOEA</w:t>
      </w:r>
      <w:r w:rsidR="0015315E">
        <w:t>)</w:t>
      </w:r>
      <w:bookmarkEnd w:id="158"/>
      <w:r w:rsidR="00FF6335" w:rsidRPr="00C419E3">
        <w:t xml:space="preserve"> </w:t>
      </w:r>
      <w:bookmarkEnd w:id="154"/>
      <w:bookmarkEnd w:id="155"/>
    </w:p>
    <w:bookmarkEnd w:id="156"/>
    <w:bookmarkEnd w:id="157"/>
    <w:p w14:paraId="780FC023" w14:textId="657E1609" w:rsidR="00730F2B" w:rsidRDefault="002E1145" w:rsidP="00E87BA7">
      <w:pPr>
        <w:rPr>
          <w:shd w:val="clear" w:color="auto" w:fill="FFFFFF"/>
        </w:rPr>
      </w:pPr>
      <w:r>
        <w:rPr>
          <w:rFonts w:cs="David"/>
        </w:rPr>
        <w:t xml:space="preserve">Unlike </w:t>
      </w:r>
      <w:r w:rsidR="004B1EBF" w:rsidRPr="005434C6">
        <w:rPr>
          <w:rFonts w:cs="David" w:hint="cs"/>
        </w:rPr>
        <w:t>single objective optimization</w:t>
      </w:r>
      <w:r>
        <w:rPr>
          <w:rFonts w:cs="David"/>
        </w:rPr>
        <w:t xml:space="preserve">, which </w:t>
      </w:r>
      <w:r w:rsidR="004B1EBF" w:rsidRPr="005434C6">
        <w:rPr>
          <w:rFonts w:cs="David" w:hint="cs"/>
        </w:rPr>
        <w:t>employs a single criterion for identifying the best solution among a set of alternatives</w:t>
      </w:r>
      <w:r>
        <w:rPr>
          <w:rFonts w:cs="David"/>
        </w:rPr>
        <w:t>, m</w:t>
      </w:r>
      <w:r w:rsidR="004B1EBF" w:rsidRPr="005434C6">
        <w:rPr>
          <w:rFonts w:cs="David" w:hint="cs"/>
        </w:rPr>
        <w:t>ulti</w:t>
      </w:r>
      <w:r w:rsidR="00D57A82" w:rsidRPr="005434C6">
        <w:rPr>
          <w:rFonts w:cs="David" w:hint="cs"/>
        </w:rPr>
        <w:t>-</w:t>
      </w:r>
      <w:r w:rsidR="004B1EBF" w:rsidRPr="005434C6">
        <w:rPr>
          <w:rFonts w:cs="David" w:hint="cs"/>
        </w:rPr>
        <w:t>objective optimization employs two or more criteria</w:t>
      </w:r>
      <w:r w:rsidR="002B30E5">
        <w:rPr>
          <w:rFonts w:cs="David"/>
        </w:rPr>
        <w:t xml:space="preserve">, i.e., </w:t>
      </w:r>
      <w:r w:rsidRPr="008970A9">
        <w:rPr>
          <w:rFonts w:cs="David" w:hint="cs"/>
        </w:rPr>
        <w:t>two or more</w:t>
      </w:r>
      <w:r w:rsidR="002B30E5">
        <w:rPr>
          <w:rFonts w:cs="David"/>
        </w:rPr>
        <w:t xml:space="preserve"> objectives</w:t>
      </w:r>
      <w:r w:rsidR="004B1EBF" w:rsidRPr="005434C6">
        <w:rPr>
          <w:rFonts w:cs="David" w:hint="cs"/>
        </w:rPr>
        <w:t xml:space="preserve">. As multiple objectives can conflict with one another </w:t>
      </w:r>
      <w:r w:rsidR="00FA0086">
        <w:rPr>
          <w:rFonts w:cs="David"/>
        </w:rPr>
        <w:t>such that</w:t>
      </w:r>
      <w:r w:rsidR="004B1EBF" w:rsidRPr="005434C6">
        <w:rPr>
          <w:rFonts w:cs="David" w:hint="cs"/>
        </w:rPr>
        <w:t xml:space="preserve"> improving one objective leads to the </w:t>
      </w:r>
      <w:r w:rsidR="00D846E3" w:rsidRPr="00D846E3">
        <w:rPr>
          <w:rFonts w:cs="David"/>
        </w:rPr>
        <w:t>deterioration</w:t>
      </w:r>
      <w:r w:rsidR="004B1EBF" w:rsidRPr="005434C6">
        <w:rPr>
          <w:rFonts w:cs="David" w:hint="cs"/>
        </w:rPr>
        <w:t xml:space="preserve"> of another</w:t>
      </w:r>
      <w:r w:rsidR="00FA0086">
        <w:rPr>
          <w:rFonts w:cs="David"/>
        </w:rPr>
        <w:t xml:space="preserve"> - </w:t>
      </w:r>
      <w:r w:rsidR="004B1EBF" w:rsidRPr="005434C6">
        <w:rPr>
          <w:rFonts w:cs="David" w:hint="cs"/>
        </w:rPr>
        <w:t>there is no single optimal solution to multi</w:t>
      </w:r>
      <w:r w:rsidR="002B30E5">
        <w:rPr>
          <w:rFonts w:cs="David"/>
        </w:rPr>
        <w:t>-</w:t>
      </w:r>
      <w:r w:rsidR="004B1EBF" w:rsidRPr="005434C6">
        <w:rPr>
          <w:rFonts w:cs="David" w:hint="cs"/>
        </w:rPr>
        <w:t>objective problems.</w:t>
      </w:r>
      <w:r w:rsidR="0060616E">
        <w:rPr>
          <w:rFonts w:cs="David"/>
        </w:rPr>
        <w:t xml:space="preserve"> </w:t>
      </w:r>
      <w:r w:rsidR="00B241F4">
        <w:rPr>
          <w:rFonts w:cs="David"/>
        </w:rPr>
        <w:t>T</w:t>
      </w:r>
      <w:r w:rsidR="00CC0DE8" w:rsidRPr="00CC0DE8">
        <w:rPr>
          <w:rFonts w:cs="David"/>
        </w:rPr>
        <w:t>radeoffs are captured by solutions which are superior in some objectives but inferior in others. Such pairs of solutions which are both superior and inferior with respect to certain objectives are called non-dominated</w:t>
      </w:r>
      <w:r w:rsidR="0081243C">
        <w:rPr>
          <w:rFonts w:cs="David"/>
        </w:rPr>
        <w:t xml:space="preserve">. </w:t>
      </w:r>
      <w:r w:rsidR="009946B6" w:rsidRPr="0081243C">
        <w:rPr>
          <w:rFonts w:hint="cs"/>
          <w:shd w:val="clear" w:color="auto" w:fill="FFFFFF"/>
        </w:rPr>
        <w:t>The set of all nondominated solutions in a given generation is referred to as the</w:t>
      </w:r>
      <w:r w:rsidR="00125AB7">
        <w:rPr>
          <w:shd w:val="clear" w:color="auto" w:fill="FFFFFF"/>
        </w:rPr>
        <w:t xml:space="preserve"> Pareto fron</w:t>
      </w:r>
      <w:r w:rsidR="00FC6979">
        <w:rPr>
          <w:shd w:val="clear" w:color="auto" w:fill="FFFFFF"/>
        </w:rPr>
        <w:t>t</w:t>
      </w:r>
      <w:r w:rsidR="00F35900">
        <w:rPr>
          <w:shd w:val="clear" w:color="auto" w:fill="FFFFFF"/>
        </w:rPr>
        <w:t>ier</w:t>
      </w:r>
      <w:r w:rsidR="00EA202A">
        <w:rPr>
          <w:shd w:val="clear" w:color="auto" w:fill="FFFFFF"/>
        </w:rPr>
        <w:t xml:space="preserve"> </w:t>
      </w:r>
      <w:r w:rsidR="00EA202A">
        <w:rPr>
          <w:shd w:val="clear" w:color="auto" w:fill="FFFFFF"/>
        </w:rPr>
        <w:fldChar w:fldCharType="begin" w:fldLock="1"/>
      </w:r>
      <w:r w:rsidR="00B577D6">
        <w:rPr>
          <w:shd w:val="clear" w:color="auto" w:fill="FFFFFF"/>
        </w:rPr>
        <w:instrText>ADDIN CSL_CITATION {"citationItems":[{"id":"ITEM-1","itemData":{"DOI":"10.1007/s00704-013-1025-7","ISBN":"9781329825963","ISSN":"0177-798X","abstract":"This paper demonstrates the impracticality of a comprehensive mathematical definition of the term ‘drought’ which formalises the general qualitative definition that drought is ‘a deficit of water relative to normal conditions’. Starting from the local water balance, it is shown that a universal description of drought requires reference to water supply, demand and management. The influence of human intervention through water management is shown to be intrinsic to the definition of drought in the universal sense and can only be eliminated in the case of purely meteorological drought. The state of drought is shown to be predicated on the existence of climatological norms for a multitude of process-specific terms. In general, these norms are either difficult to obtain or even non-existent in the non-stationary context of climate change. Such climatological considerations, in conjunction with the difficulty of quantifying human influence, lead to the conclusion that we cannot reasonably expect the existence of any workable generalised objective definition of drought.","author":[{"dropping-particle":"","family":"Hadka","given":"David","non-dropping-particle":"","parse-names":false,"suffix":""}],"id":"ITEM-1","issued":{"date-parts":[["2017"]]},"page":"214","title":"Beginner ' s Guide to the MOEA Framework_part","type":"article-journal"},"uris":["http://www.mendeley.com/documents/?uuid=0c563fa1-b4df-43aa-b95a-1cced2b3b302"]}],"mendeley":{"formattedCitation":"[65]","plainTextFormattedCitation":"[65]","previouslyFormattedCitation":"[65]"},"properties":{"noteIndex":0},"schema":"https://github.com/citation-style-language/schema/raw/master/csl-citation.json"}</w:instrText>
      </w:r>
      <w:r w:rsidR="00EA202A">
        <w:rPr>
          <w:shd w:val="clear" w:color="auto" w:fill="FFFFFF"/>
        </w:rPr>
        <w:fldChar w:fldCharType="separate"/>
      </w:r>
      <w:r w:rsidR="00894D8D" w:rsidRPr="00894D8D">
        <w:rPr>
          <w:noProof/>
          <w:shd w:val="clear" w:color="auto" w:fill="FFFFFF"/>
        </w:rPr>
        <w:t>[65]</w:t>
      </w:r>
      <w:r w:rsidR="00EA202A">
        <w:rPr>
          <w:shd w:val="clear" w:color="auto" w:fill="FFFFFF"/>
        </w:rPr>
        <w:fldChar w:fldCharType="end"/>
      </w:r>
      <w:r w:rsidR="00FC6979">
        <w:rPr>
          <w:shd w:val="clear" w:color="auto" w:fill="FFFFFF"/>
        </w:rPr>
        <w:t xml:space="preserve">. </w:t>
      </w:r>
    </w:p>
    <w:p w14:paraId="56430FF3" w14:textId="50FA9D9F" w:rsidR="00F97AE3" w:rsidRDefault="00683503" w:rsidP="00025E99">
      <w:pPr>
        <w:ind w:firstLine="576"/>
        <w:rPr>
          <w:ins w:id="159" w:author="Idit Balachsan" w:date="2020-01-26T12:21:00Z"/>
        </w:rPr>
      </w:pPr>
      <w:r>
        <w:t xml:space="preserve">For the proposed work, </w:t>
      </w:r>
      <w:r w:rsidR="00F97AE3">
        <w:t xml:space="preserve">the self-adaptive Borg MOEA </w:t>
      </w:r>
      <w:r w:rsidR="00F97AE3">
        <w:fldChar w:fldCharType="begin" w:fldLock="1"/>
      </w:r>
      <w:r w:rsidR="00B577D6">
        <w:instrText>ADDIN CSL_CITATION {"citationItems":[{"id":"ITEM-1","itemData":{"author":[{"dropping-particle":"","family":"Hadka, David and Reed","given":"Patrick","non-dropping-particle":"","parse-names":false,"suffix":""}],"id":"ITEM-1","issue":"2","issued":{"date-parts":[["2013"]]},"page":"231-259","title":"Borg : An Auto-Adaptive Many-Objective Evolutionary Computing Framework","type":"article-journal","volume":"21"},"uris":["http://www.mendeley.com/documents/?uuid=2c3163fb-d271-485b-ba2d-53597c79663b"]}],"mendeley":{"formattedCitation":"[66]","plainTextFormattedCitation":"[66]","previouslyFormattedCitation":"[66]"},"properties":{"noteIndex":0},"schema":"https://github.com/citation-style-language/schema/raw/master/csl-citation.json"}</w:instrText>
      </w:r>
      <w:r w:rsidR="00F97AE3">
        <w:fldChar w:fldCharType="separate"/>
      </w:r>
      <w:r w:rsidR="00894D8D" w:rsidRPr="00894D8D">
        <w:rPr>
          <w:noProof/>
        </w:rPr>
        <w:t>[66]</w:t>
      </w:r>
      <w:r w:rsidR="00F97AE3">
        <w:fldChar w:fldCharType="end"/>
      </w:r>
      <w:r w:rsidR="00F97AE3">
        <w:t xml:space="preserve"> is used. The Borg is classified as a </w:t>
      </w:r>
      <w:bookmarkStart w:id="160" w:name="OLE_LINK80"/>
      <w:bookmarkStart w:id="161" w:name="OLE_LINK81"/>
      <w:r w:rsidR="00F97AE3">
        <w:t xml:space="preserve">hyper-heuristic global multi-objective </w:t>
      </w:r>
      <w:bookmarkEnd w:id="160"/>
      <w:bookmarkEnd w:id="161"/>
      <w:r w:rsidR="00F97AE3">
        <w:t xml:space="preserve">search tool </w:t>
      </w:r>
      <w:r w:rsidR="00F97AE3">
        <w:fldChar w:fldCharType="begin" w:fldLock="1"/>
      </w:r>
      <w:r w:rsidR="00B577D6">
        <w:instrText>ADDIN CSL_CITATION {"citationItems":[{"id":"ITEM-1","itemData":{"DOI":"10.1057/jors.2013.71","ISSN":"01605682","abstract":"Hyper-heuristics comprise a set of approaches that are motivated (at least in part) by the goal of automating the design of heuristic methods to solve hard computational search problems. An underlying strategic research challenge is to develop more generally applicable search methodologies. The term hyper-heuristic is relatively new; it was first used in 2000 to describe heuristics to choose heuristics in the context of combinatorial optimisation. However, the idea of automating the design of heuristics is not new; it can be traced back to the 1960s. The definition of hyper-heuristics has been recently extended to refer to a search method or learning mechanism for selecting or generating heuristics to solve computational search problems. Two main hyper-heuristic categories can be considered: heuristic selection and heuristic generation. The distinguishing feature of hyper-heuristics is that they operate on a search space of heuristics (or heuristic components) rather than directly on the search space of solutions to the underlying problem that is being addressed. This paper presents a critical discussion of the scientific literature on hyper-heuristics including their origin and intellectual roots, a detailed account of the main types of approaches, and an overview of some related areas. Current research trends and directions for future research are also discussed. © 2013 Operational Research Society Ltd.","author":[{"dropping-particle":"","family":"Burke","given":"Edmund K.","non-dropping-particle":"","parse-names":false,"suffix":""},{"dropping-particle":"","family":"Gendreau","given":"Michel","non-dropping-particle":"","parse-names":false,"suffix":""},{"dropping-particle":"","family":"Hyde","given":"Matthew","non-dropping-particle":"","parse-names":false,"suffix":""},{"dropping-particle":"","family":"Kendall","given":"Graham","non-dropping-particle":"","parse-names":false,"suffix":""},{"dropping-particle":"","family":"Ochoa","given":"Gabriela","non-dropping-particle":"","parse-names":false,"suffix":""},{"dropping-particle":"","family":"Özcan","given":"Ender","non-dropping-particle":"","parse-names":false,"suffix":""},{"dropping-particle":"","family":"Qu","given":"Rong","non-dropping-particle":"","parse-names":false,"suffix":""}],"container-title":"Journal of the Operational Research Society","id":"ITEM-1","issue":"12","issued":{"date-parts":[["2013"]]},"page":"1695-1724","title":"Hyper-heuristics: A survey of the state of the art","type":"article-journal","volume":"64"},"uris":["http://www.mendeley.com/documents/?uuid=fe530a1b-e092-4075-9742-93f3e0541652"]}],"mendeley":{"formattedCitation":"[67]","plainTextFormattedCitation":"[67]","previouslyFormattedCitation":"[67]"},"properties":{"noteIndex":0},"schema":"https://github.com/citation-style-language/schema/raw/master/csl-citation.json"}</w:instrText>
      </w:r>
      <w:r w:rsidR="00F97AE3">
        <w:fldChar w:fldCharType="separate"/>
      </w:r>
      <w:r w:rsidR="00894D8D" w:rsidRPr="00894D8D">
        <w:rPr>
          <w:noProof/>
        </w:rPr>
        <w:t>[67]</w:t>
      </w:r>
      <w:r w:rsidR="00F97AE3">
        <w:fldChar w:fldCharType="end"/>
      </w:r>
      <w:r w:rsidR="00F97AE3">
        <w:t xml:space="preserve">, as it uses internal feedbacks during the search progress to dynamically adapt an ensemble of </w:t>
      </w:r>
      <w:bookmarkStart w:id="162" w:name="OLE_LINK86"/>
      <w:bookmarkStart w:id="163" w:name="OLE_LINK87"/>
      <w:bookmarkStart w:id="164" w:name="OLE_LINK88"/>
      <w:r w:rsidR="00F97AE3">
        <w:t>genetic operators</w:t>
      </w:r>
      <w:bookmarkEnd w:id="162"/>
      <w:bookmarkEnd w:id="163"/>
      <w:bookmarkEnd w:id="164"/>
      <w:r w:rsidR="00F97AE3">
        <w:t>, rewarding those that maximize search progress (i.e., the dominance of new generated solutions). A stochastic restart mechanism exploiting Uniform Mutation is built into the Borg MOEA to automatically detect and avoid pre-mature convergence to a local optimum and to achieve a diverse se</w:t>
      </w:r>
      <w:r w:rsidR="00F97AE3" w:rsidRPr="00BF1A46">
        <w:t>t of solutions</w:t>
      </w:r>
      <w:r w:rsidR="00F97AE3">
        <w:t xml:space="preserve"> </w:t>
      </w:r>
      <w:r w:rsidR="00F97AE3">
        <w:fldChar w:fldCharType="begin" w:fldLock="1"/>
      </w:r>
      <w:r w:rsidR="00B577D6">
        <w:instrText>ADDIN CSL_CITATION {"citationItems":[{"id":"ITEM-1","itemData":{"author":[{"dropping-particle":"","family":"Hadka, David and Reed","given":"Patrick","non-dropping-particle":"","parse-names":false,"suffix":""}],"id":"ITEM-1","issue":"2","issued":{"date-parts":[["2013"]]},"page":"231-259","title":"Borg : An Auto-Adaptive Many-Objective Evolutionary Computing Framework","type":"article-journal","volume":"21"},"uris":["http://www.mendeley.com/documents/?uuid=2c3163fb-d271-485b-ba2d-53597c79663b"]},{"id":"ITEM-2","itemData":{"DOI":"10.1007/s00704-013-1025-7","ISBN":"9781329825963","ISSN":"0177-798X","abstract":"This paper demonstrates the impracticality of a comprehensive mathematical definition of the term ‘drought’ which formalises the general qualitative definition that drought is ‘a deficit of water relative to normal conditions’. Starting from the local water balance, it is shown that a universal description of drought requires reference to water supply, demand and management. The influence of human intervention through water management is shown to be intrinsic to the definition of drought in the universal sense and can only be eliminated in the case of purely meteorological drought. The state of drought is shown to be predicated on the existence of climatological norms for a multitude of process-specific terms. In general, these norms are either difficult to obtain or even non-existent in the non-stationary context of climate change. Such climatological considerations, in conjunction with the difficulty of quantifying human influence, lead to the conclusion that we cannot reasonably expect the existence of any workable generalised objective definition of drought.","author":[{"dropping-particle":"","family":"Hadka","given":"David","non-dropping-particle":"","parse-names":false,"suffix":""}],"id":"ITEM-2","issued":{"date-parts":[["2017"]]},"page":"214","title":"Beginner ' s Guide to the MOEA Framework_part","type":"article-journal"},"uris":["http://www.mendeley.com/documents/?uuid=0c563fa1-b4df-43aa-b95a-1cced2b3b302"]}],"mendeley":{"formattedCitation":"[65], [66]","plainTextFormattedCitation":"[65], [66]","previouslyFormattedCitation":"[65], [66]"},"properties":{"noteIndex":0},"schema":"https://github.com/citation-style-language/schema/raw/master/csl-citation.json"}</w:instrText>
      </w:r>
      <w:r w:rsidR="00F97AE3">
        <w:fldChar w:fldCharType="separate"/>
      </w:r>
      <w:r w:rsidR="00894D8D" w:rsidRPr="00894D8D">
        <w:rPr>
          <w:noProof/>
        </w:rPr>
        <w:t>[65], [66]</w:t>
      </w:r>
      <w:r w:rsidR="00F97AE3">
        <w:fldChar w:fldCharType="end"/>
      </w:r>
      <w:r w:rsidR="00F97AE3">
        <w:t xml:space="preserve">. </w:t>
      </w:r>
      <w:r w:rsidR="00F97AE3" w:rsidRPr="0029594B">
        <w:t xml:space="preserve"> </w:t>
      </w:r>
    </w:p>
    <w:p w14:paraId="1E8942E6" w14:textId="77777777" w:rsidR="00423388" w:rsidRDefault="00423388" w:rsidP="00025E99">
      <w:pPr>
        <w:ind w:firstLine="576"/>
      </w:pPr>
    </w:p>
    <w:p w14:paraId="04B98998" w14:textId="73055869" w:rsidR="00B37986" w:rsidRPr="00A10451" w:rsidRDefault="0031403B" w:rsidP="00BD4E8A">
      <w:pPr>
        <w:pStyle w:val="Heading2"/>
      </w:pPr>
      <w:bookmarkStart w:id="165" w:name="_Toc31024295"/>
      <w:r>
        <w:t>P</w:t>
      </w:r>
      <w:r w:rsidR="00B37986" w:rsidRPr="00A10451">
        <w:rPr>
          <w:rFonts w:hint="cs"/>
        </w:rPr>
        <w:t>roblem formulation</w:t>
      </w:r>
      <w:bookmarkEnd w:id="165"/>
      <w:ins w:id="166" w:author="Idit Balachsan" w:date="2019-11-13T13:28:00Z">
        <w:r w:rsidR="00570988">
          <w:t xml:space="preserve"> </w:t>
        </w:r>
      </w:ins>
    </w:p>
    <w:p w14:paraId="38B6486C" w14:textId="16805D5D" w:rsidR="00446642" w:rsidRPr="00A10451" w:rsidRDefault="0031403B" w:rsidP="00E87BA7">
      <w:pPr>
        <w:pStyle w:val="Heading3"/>
      </w:pPr>
      <w:bookmarkStart w:id="167" w:name="_Toc31024296"/>
      <w:r>
        <w:t>Notation</w:t>
      </w:r>
      <w:bookmarkEnd w:id="167"/>
    </w:p>
    <w:p w14:paraId="25F63853" w14:textId="511B3CDE" w:rsidR="00D6546D" w:rsidRPr="00A10451" w:rsidRDefault="004275DD" w:rsidP="00E87BA7">
      <w:pPr>
        <w:ind w:right="-2"/>
        <w:rPr>
          <w:rFonts w:cs="David"/>
          <w:color w:val="FF0000"/>
        </w:rPr>
      </w:pPr>
      <w:r w:rsidRPr="00A10451">
        <w:rPr>
          <w:rFonts w:cs="David" w:hint="cs"/>
        </w:rPr>
        <w:t xml:space="preserve">Let </w:t>
      </w:r>
      <m:oMath>
        <m:r>
          <m:rPr>
            <m:sty m:val="p"/>
          </m:rPr>
          <w:rPr>
            <w:rFonts w:ascii="Cambria Math" w:hAnsi="Cambria Math" w:cs="David" w:hint="cs"/>
            <w:color w:val="000000" w:themeColor="text1"/>
          </w:rPr>
          <m:t>Ω</m:t>
        </m:r>
      </m:oMath>
      <w:r w:rsidRPr="00A10451">
        <w:rPr>
          <w:rFonts w:cs="David" w:hint="cs"/>
        </w:rPr>
        <w:t xml:space="preserve"> be the </w:t>
      </w:r>
      <w:bookmarkStart w:id="168" w:name="OLE_LINK12"/>
      <w:bookmarkStart w:id="169" w:name="OLE_LINK13"/>
      <w:r w:rsidRPr="00A10451">
        <w:rPr>
          <w:rFonts w:cs="David" w:hint="cs"/>
        </w:rPr>
        <w:t>region of interest</w:t>
      </w:r>
      <w:bookmarkEnd w:id="168"/>
      <w:bookmarkEnd w:id="169"/>
      <w:r w:rsidR="002226BF" w:rsidRPr="00A10451">
        <w:rPr>
          <w:rFonts w:cs="David" w:hint="cs"/>
        </w:rPr>
        <w:t xml:space="preserve">, i.e., </w:t>
      </w:r>
      <w:r w:rsidRPr="00A10451">
        <w:rPr>
          <w:rFonts w:cs="David" w:hint="cs"/>
        </w:rPr>
        <w:t>the industrial area</w:t>
      </w:r>
      <w:r w:rsidR="00E950AA" w:rsidRPr="00A10451">
        <w:rPr>
          <w:rFonts w:cs="David" w:hint="cs"/>
        </w:rPr>
        <w:t xml:space="preserve"> and its surroundings, where</w:t>
      </w:r>
      <w:r w:rsidR="004E3965" w:rsidRPr="00A10451">
        <w:rPr>
          <w:rFonts w:cs="David" w:hint="cs"/>
        </w:rPr>
        <w:t xml:space="preserve"> we wish to </w:t>
      </w:r>
      <w:r w:rsidR="00E872F8" w:rsidRPr="00A10451">
        <w:rPr>
          <w:rFonts w:cs="David" w:hint="cs"/>
        </w:rPr>
        <w:t xml:space="preserve">place our network of sensors </w:t>
      </w:r>
      <w:r w:rsidR="00636A48">
        <w:rPr>
          <w:rFonts w:cs="David"/>
        </w:rPr>
        <w:t>at</w:t>
      </w:r>
      <w:r w:rsidRPr="00A10451">
        <w:rPr>
          <w:rFonts w:cs="David" w:hint="cs"/>
        </w:rPr>
        <w:t xml:space="preserve">. Let </w:t>
      </w:r>
      <w:bookmarkStart w:id="170" w:name="OLE_LINK14"/>
      <w:bookmarkStart w:id="171" w:name="OLE_LINK15"/>
      <m:oMath>
        <m:r>
          <m:rPr>
            <m:sty m:val="p"/>
          </m:rPr>
          <w:rPr>
            <w:rFonts w:ascii="Cambria Math" w:hAnsi="Cambria Math" w:cs="David" w:hint="cs"/>
            <w:color w:val="000000" w:themeColor="text1"/>
          </w:rPr>
          <m:t>{S}</m:t>
        </m:r>
      </m:oMath>
      <w:r w:rsidRPr="00A10451">
        <w:rPr>
          <w:rFonts w:cs="David" w:hint="cs"/>
        </w:rPr>
        <w:t xml:space="preserve"> </w:t>
      </w:r>
      <w:bookmarkEnd w:id="170"/>
      <w:bookmarkEnd w:id="171"/>
      <w:r w:rsidRPr="00A10451">
        <w:rPr>
          <w:rFonts w:cs="David" w:hint="cs"/>
        </w:rPr>
        <w:t xml:space="preserve">be the set of sources, where each source, </w:t>
      </w:r>
      <m:oMath>
        <m:r>
          <m:rPr>
            <m:sty m:val="p"/>
          </m:rPr>
          <w:rPr>
            <w:rFonts w:ascii="Cambria Math" w:hAnsi="Cambria Math" w:cs="David" w:hint="cs"/>
            <w:color w:val="000000" w:themeColor="text1"/>
          </w:rPr>
          <m:t>s∈{S}</m:t>
        </m:r>
      </m:oMath>
      <w:r w:rsidRPr="00A10451">
        <w:rPr>
          <w:rFonts w:cs="David" w:hint="cs"/>
          <w:color w:val="000000" w:themeColor="text1"/>
          <w:sz w:val="22"/>
          <w:szCs w:val="22"/>
        </w:rPr>
        <w:t xml:space="preserve"> i</w:t>
      </w:r>
      <w:r w:rsidRPr="00A10451">
        <w:rPr>
          <w:rFonts w:cs="David" w:hint="cs"/>
        </w:rPr>
        <w:t xml:space="preserve">s located in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ω</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∈Ω</m:t>
        </m:r>
      </m:oMath>
      <w:r w:rsidRPr="00A10451">
        <w:rPr>
          <w:rFonts w:cs="David" w:hint="cs"/>
          <w:sz w:val="28"/>
          <w:szCs w:val="28"/>
        </w:rPr>
        <w:t xml:space="preserve"> </w:t>
      </w:r>
      <w:r w:rsidRPr="00A10451">
        <w:rPr>
          <w:rFonts w:cs="David" w:hint="cs"/>
        </w:rPr>
        <w:t xml:space="preserve">and for a specific time t, emits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q</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(t)</m:t>
        </m:r>
      </m:oMath>
      <w:r w:rsidR="00764FB1" w:rsidRPr="00A10451">
        <w:rPr>
          <w:rFonts w:cs="David" w:hint="cs"/>
          <w:color w:val="000000" w:themeColor="text1"/>
        </w:rPr>
        <w:t xml:space="preserve"> </w:t>
      </w:r>
      <w:r w:rsidRPr="00A10451">
        <w:rPr>
          <w:rFonts w:cs="David" w:hint="cs"/>
        </w:rPr>
        <w:t>[</w:t>
      </w:r>
      <w:r w:rsidR="009A1216" w:rsidRPr="00A10451">
        <w:rPr>
          <w:rFonts w:cs="David" w:hint="cs"/>
          <w:color w:val="000000"/>
        </w:rPr>
        <w:t>kg</w:t>
      </w:r>
      <w:r w:rsidR="009A1216">
        <w:rPr>
          <w:rFonts w:cs="David"/>
          <w:color w:val="000000"/>
        </w:rPr>
        <w:t xml:space="preserve"> </w:t>
      </w:r>
      <w:r w:rsidR="009A1216" w:rsidRPr="00A10451">
        <w:rPr>
          <w:rFonts w:cs="David" w:hint="cs"/>
          <w:color w:val="000000"/>
        </w:rPr>
        <w:t>s</w:t>
      </w:r>
      <w:r w:rsidR="009A1216" w:rsidRPr="00327B87">
        <w:rPr>
          <w:rFonts w:cs="David"/>
          <w:color w:val="000000"/>
          <w:vertAlign w:val="superscript"/>
        </w:rPr>
        <w:t>-1</w:t>
      </w:r>
      <w:r w:rsidRPr="00A10451">
        <w:rPr>
          <w:rFonts w:cs="David" w:hint="cs"/>
        </w:rPr>
        <w:t xml:space="preserve">]. Similarly, the set </w:t>
      </w:r>
      <m:oMath>
        <m:r>
          <m:rPr>
            <m:sty m:val="p"/>
          </m:rPr>
          <w:rPr>
            <w:rFonts w:ascii="Cambria Math" w:hAnsi="Cambria Math" w:cs="David" w:hint="cs"/>
            <w:color w:val="000000" w:themeColor="text1"/>
          </w:rPr>
          <m:t>{R}</m:t>
        </m:r>
      </m:oMath>
      <w:r w:rsidRPr="00A10451">
        <w:rPr>
          <w:rFonts w:cs="David" w:hint="cs"/>
        </w:rPr>
        <w:t xml:space="preserve"> is the set of sensors, where each sensor, </w:t>
      </w:r>
      <m:oMath>
        <m:r>
          <m:rPr>
            <m:sty m:val="p"/>
          </m:rPr>
          <w:rPr>
            <w:rFonts w:ascii="Cambria Math" w:hAnsi="Cambria Math" w:cs="David" w:hint="cs"/>
            <w:color w:val="000000" w:themeColor="text1"/>
          </w:rPr>
          <m:t>r∈{R}</m:t>
        </m:r>
      </m:oMath>
      <w:r w:rsidRPr="00A10451">
        <w:rPr>
          <w:rFonts w:cs="David" w:hint="cs"/>
        </w:rPr>
        <w:t xml:space="preserve">, is located in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ω</m:t>
            </m:r>
          </m:e>
          <m:sub>
            <m:r>
              <m:rPr>
                <m:sty m:val="p"/>
              </m:rPr>
              <w:rPr>
                <w:rFonts w:ascii="Cambria Math" w:hAnsi="Cambria Math" w:cs="David" w:hint="cs"/>
                <w:color w:val="000000" w:themeColor="text1"/>
              </w:rPr>
              <m:t>r</m:t>
            </m:r>
          </m:sub>
        </m:sSub>
        <m:r>
          <m:rPr>
            <m:sty m:val="p"/>
          </m:rPr>
          <w:rPr>
            <w:rFonts w:ascii="Cambria Math" w:hAnsi="Cambria Math" w:cs="David" w:hint="cs"/>
            <w:color w:val="000000" w:themeColor="text1"/>
          </w:rPr>
          <m:t>∈Ω</m:t>
        </m:r>
      </m:oMath>
      <w:r w:rsidRPr="00A10451">
        <w:rPr>
          <w:rFonts w:cs="David" w:hint="cs"/>
        </w:rPr>
        <w:t xml:space="preserve"> and records a pollution level of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c</m:t>
            </m:r>
          </m:e>
          <m:sub>
            <m:r>
              <m:rPr>
                <m:sty m:val="p"/>
              </m:rPr>
              <w:rPr>
                <w:rFonts w:ascii="Cambria Math" w:hAnsi="Cambria Math" w:cs="David" w:hint="cs"/>
                <w:color w:val="000000" w:themeColor="text1"/>
              </w:rPr>
              <m:t>r</m:t>
            </m:r>
          </m:sub>
        </m:sSub>
        <m:r>
          <m:rPr>
            <m:sty m:val="p"/>
          </m:rPr>
          <w:rPr>
            <w:rFonts w:ascii="Cambria Math" w:hAnsi="Cambria Math" w:cs="David" w:hint="cs"/>
            <w:color w:val="000000" w:themeColor="text1"/>
          </w:rPr>
          <m:t>(t)</m:t>
        </m:r>
      </m:oMath>
      <w:r w:rsidRPr="00A10451">
        <w:rPr>
          <w:rFonts w:cs="David" w:hint="cs"/>
        </w:rPr>
        <w:t xml:space="preserve"> </w:t>
      </w:r>
      <m:oMath>
        <m:r>
          <m:rPr>
            <m:sty m:val="p"/>
          </m:rPr>
          <w:rPr>
            <w:rFonts w:ascii="Cambria Math" w:hAnsi="Cambria Math" w:cs="David" w:hint="cs"/>
            <w:color w:val="000000" w:themeColor="text1"/>
          </w:rPr>
          <m:t>[μg</m:t>
        </m:r>
        <m:r>
          <m:rPr>
            <m:sty m:val="p"/>
          </m:rPr>
          <w:rPr>
            <w:rFonts w:ascii="Cambria Math" w:hAnsi="Cambria Math" w:cs="David"/>
            <w:color w:val="000000" w:themeColor="text1"/>
          </w:rPr>
          <m:t xml:space="preserve"> </m:t>
        </m:r>
        <m:sSup>
          <m:sSupPr>
            <m:ctrlPr>
              <w:rPr>
                <w:rFonts w:ascii="Cambria Math" w:hAnsi="Cambria Math" w:cs="David"/>
                <w:color w:val="000000" w:themeColor="text1"/>
              </w:rPr>
            </m:ctrlPr>
          </m:sSupPr>
          <m:e>
            <m:r>
              <m:rPr>
                <m:sty m:val="p"/>
              </m:rPr>
              <w:rPr>
                <w:rFonts w:ascii="Cambria Math" w:hAnsi="Cambria Math" w:cs="David"/>
                <w:color w:val="000000" w:themeColor="text1"/>
              </w:rPr>
              <m:t>m</m:t>
            </m:r>
          </m:e>
          <m:sup>
            <m:r>
              <w:rPr>
                <w:rFonts w:ascii="Cambria Math" w:hAnsi="Cambria Math" w:cs="David"/>
                <w:color w:val="000000" w:themeColor="text1"/>
              </w:rPr>
              <m:t>-3</m:t>
            </m:r>
          </m:sup>
        </m:sSup>
        <m:r>
          <m:rPr>
            <m:sty m:val="p"/>
          </m:rPr>
          <w:rPr>
            <w:rFonts w:ascii="Cambria Math" w:hAnsi="Cambria Math" w:cs="David" w:hint="cs"/>
            <w:color w:val="000000" w:themeColor="text1"/>
          </w:rPr>
          <m:t>]</m:t>
        </m:r>
      </m:oMath>
      <w:r w:rsidRPr="001060A0">
        <w:rPr>
          <w:rFonts w:cs="David" w:hint="cs"/>
          <w:color w:val="000000" w:themeColor="text1"/>
        </w:rPr>
        <w:t xml:space="preserve">. </w:t>
      </w:r>
      <w:r w:rsidR="00F34152" w:rsidRPr="00A10451">
        <w:rPr>
          <w:rFonts w:cs="David" w:hint="cs"/>
        </w:rPr>
        <w:t>The location of the s</w:t>
      </w:r>
      <w:r w:rsidRPr="00A10451">
        <w:rPr>
          <w:rFonts w:cs="David" w:hint="cs"/>
        </w:rPr>
        <w:t xml:space="preserve">ources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{ω</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m:t>
        </m:r>
      </m:oMath>
      <w:r w:rsidRPr="00A10451">
        <w:rPr>
          <w:rFonts w:cs="David" w:hint="cs"/>
        </w:rPr>
        <w:t xml:space="preserve"> </w:t>
      </w:r>
      <w:r w:rsidR="00F34152" w:rsidRPr="00A10451">
        <w:rPr>
          <w:rFonts w:cs="David" w:hint="cs"/>
        </w:rPr>
        <w:t>are known</w:t>
      </w:r>
      <w:r w:rsidR="007674FA" w:rsidRPr="00A10451">
        <w:rPr>
          <w:rFonts w:cs="David" w:hint="cs"/>
        </w:rPr>
        <w:t>, these are the locations of the industrial plants</w:t>
      </w:r>
      <w:r w:rsidR="00815019" w:rsidRPr="00A10451">
        <w:rPr>
          <w:rFonts w:cs="David" w:hint="cs"/>
        </w:rPr>
        <w:t xml:space="preserve">. </w:t>
      </w:r>
    </w:p>
    <w:p w14:paraId="530F96C1" w14:textId="2100F5CF" w:rsidR="001E2567" w:rsidRDefault="006E0581" w:rsidP="00E87BA7">
      <w:pPr>
        <w:ind w:right="-2"/>
        <w:rPr>
          <w:rFonts w:cs="David"/>
        </w:rPr>
      </w:pPr>
      <w:r w:rsidRPr="00A10451">
        <w:rPr>
          <w:rFonts w:cs="David" w:hint="cs"/>
        </w:rPr>
        <w:t xml:space="preserve">Let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m</m:t>
            </m:r>
          </m:e>
          <m:sub>
            <m:r>
              <m:rPr>
                <m:sty m:val="p"/>
              </m:rPr>
              <w:rPr>
                <w:rFonts w:ascii="Cambria Math" w:hAnsi="Cambria Math" w:cs="David" w:hint="cs"/>
                <w:color w:val="000000" w:themeColor="text1"/>
              </w:rPr>
              <m:t>sr</m:t>
            </m:r>
          </m:sub>
        </m:sSub>
        <m:r>
          <m:rPr>
            <m:sty m:val="p"/>
          </m:rPr>
          <w:rPr>
            <w:rFonts w:ascii="Cambria Math" w:hAnsi="Cambria Math" w:cs="David" w:hint="cs"/>
          </w:rPr>
          <m:t xml:space="preserve"> </m:t>
        </m:r>
      </m:oMath>
      <w:r w:rsidRPr="00A10451">
        <w:rPr>
          <w:rFonts w:cs="David" w:hint="cs"/>
        </w:rPr>
        <w:t xml:space="preserve">be </w:t>
      </w:r>
      <w:r w:rsidRPr="00A10451">
        <w:rPr>
          <w:rFonts w:eastAsiaTheme="minorEastAsia" w:cs="David" w:hint="cs"/>
        </w:rPr>
        <w:t>the pollution transfer function of the dispersion model,</w:t>
      </w:r>
      <w:r w:rsidRPr="00A10451">
        <w:rPr>
          <w:rFonts w:cs="David" w:hint="cs"/>
        </w:rPr>
        <w:t xml:space="preserve"> which associates sensor’s r readings,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c</m:t>
            </m:r>
          </m:e>
          <m:sub>
            <m:r>
              <m:rPr>
                <m:sty m:val="p"/>
              </m:rPr>
              <w:rPr>
                <w:rFonts w:ascii="Cambria Math" w:hAnsi="Cambria Math" w:cs="David" w:hint="cs"/>
                <w:color w:val="000000" w:themeColor="text1"/>
              </w:rPr>
              <m:t>r</m:t>
            </m:r>
          </m:sub>
        </m:sSub>
        <m:r>
          <m:rPr>
            <m:sty m:val="p"/>
          </m:rPr>
          <w:rPr>
            <w:rFonts w:ascii="Cambria Math" w:hAnsi="Cambria Math" w:cs="David" w:hint="cs"/>
            <w:color w:val="000000" w:themeColor="text1"/>
          </w:rPr>
          <m:t>(t)</m:t>
        </m:r>
      </m:oMath>
      <w:r w:rsidRPr="00A10451">
        <w:rPr>
          <w:rFonts w:cs="David" w:hint="cs"/>
        </w:rPr>
        <w:t xml:space="preserve">, with the emissions of source s. Thus, the model’s estimated contribution of source </w:t>
      </w:r>
      <m:oMath>
        <m:r>
          <m:rPr>
            <m:sty m:val="p"/>
          </m:rPr>
          <w:rPr>
            <w:rFonts w:ascii="Cambria Math" w:hAnsi="Cambria Math" w:cs="David" w:hint="cs"/>
          </w:rPr>
          <m:t>s</m:t>
        </m:r>
        <m:r>
          <m:rPr>
            <m:sty m:val="p"/>
          </m:rPr>
          <w:rPr>
            <w:rFonts w:ascii="Cambria Math" w:hAnsi="Cambria Math" w:cs="David" w:hint="cs"/>
            <w:color w:val="000000" w:themeColor="text1"/>
          </w:rPr>
          <m:t>∈</m:t>
        </m:r>
        <m:d>
          <m:dPr>
            <m:begChr m:val="{"/>
            <m:endChr m:val="}"/>
            <m:ctrlPr>
              <w:rPr>
                <w:rFonts w:ascii="Cambria Math" w:hAnsi="Cambria Math" w:cs="David" w:hint="cs"/>
                <w:color w:val="000000" w:themeColor="text1"/>
              </w:rPr>
            </m:ctrlPr>
          </m:dPr>
          <m:e>
            <m:r>
              <m:rPr>
                <m:sty m:val="p"/>
              </m:rPr>
              <w:rPr>
                <w:rFonts w:ascii="Cambria Math" w:hAnsi="Cambria Math" w:cs="David" w:hint="cs"/>
                <w:color w:val="000000" w:themeColor="text1"/>
              </w:rPr>
              <m:t>S</m:t>
            </m:r>
          </m:e>
        </m:d>
      </m:oMath>
      <w:r w:rsidRPr="00A10451">
        <w:rPr>
          <w:rFonts w:cs="David" w:hint="cs"/>
        </w:rPr>
        <w:t xml:space="preserve"> to the pollution level in </w:t>
      </w:r>
      <m:oMath>
        <m:r>
          <m:rPr>
            <m:sty m:val="p"/>
          </m:rPr>
          <w:rPr>
            <w:rFonts w:ascii="Cambria Math" w:hAnsi="Cambria Math" w:cs="David" w:hint="cs"/>
          </w:rPr>
          <m:t>ω∈Ω</m:t>
        </m:r>
      </m:oMath>
      <w:r w:rsidRPr="00A10451">
        <w:rPr>
          <w:rFonts w:cs="David" w:hint="cs"/>
        </w:rPr>
        <w:t>, is given by:</w:t>
      </w:r>
    </w:p>
    <w:p w14:paraId="3CE2BF85" w14:textId="61DA296E" w:rsidR="00C419E3" w:rsidRDefault="00C419E3" w:rsidP="00E87BA7">
      <w:pPr>
        <w:ind w:right="-2"/>
        <w:rPr>
          <w:rFonts w:cs="Dav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C419E3" w:rsidRPr="00A10451" w14:paraId="297E2D99" w14:textId="77777777" w:rsidTr="00417A45">
        <w:tc>
          <w:tcPr>
            <w:tcW w:w="7371" w:type="dxa"/>
          </w:tcPr>
          <w:bookmarkStart w:id="172" w:name="OLE_LINK6"/>
          <w:bookmarkStart w:id="173" w:name="OLE_LINK7"/>
          <w:p w14:paraId="7C78BE4B" w14:textId="15E2AFDE" w:rsidR="00C419E3" w:rsidRPr="00B968DA" w:rsidRDefault="006E756F" w:rsidP="00E87BA7">
            <w:pPr>
              <w:ind w:right="-2"/>
              <w:rPr>
                <w:rFonts w:cs="David"/>
                <w:color w:val="000000"/>
              </w:rPr>
            </w:pPr>
            <m:oMathPara>
              <m:oMath>
                <m:d>
                  <m:dPr>
                    <m:begChr m:val=""/>
                    <m:endChr m:val="|"/>
                    <m:ctrlPr>
                      <w:rPr>
                        <w:rFonts w:ascii="Cambria Math" w:hAnsi="Cambria Math" w:cs="David" w:hint="cs"/>
                        <w:i/>
                        <w:color w:val="000000" w:themeColor="text1"/>
                      </w:rPr>
                    </m:ctrlPr>
                  </m:dPr>
                  <m:e>
                    <m:sSub>
                      <m:sSubPr>
                        <m:ctrlPr>
                          <w:rPr>
                            <w:rFonts w:ascii="Cambria Math" w:hAnsi="Cambria Math" w:cs="David" w:hint="cs"/>
                            <w:i/>
                            <w:color w:val="000000" w:themeColor="text1"/>
                          </w:rPr>
                        </m:ctrlPr>
                      </m:sSubPr>
                      <m:e>
                        <m:acc>
                          <m:accPr>
                            <m:ctrlPr>
                              <w:rPr>
                                <w:rFonts w:ascii="Cambria Math" w:hAnsi="Cambria Math" w:cs="David" w:hint="cs"/>
                                <w:i/>
                                <w:color w:val="000000" w:themeColor="text1"/>
                              </w:rPr>
                            </m:ctrlPr>
                          </m:accPr>
                          <m:e>
                            <m:r>
                              <w:rPr>
                                <w:rFonts w:ascii="Cambria Math" w:hAnsi="Cambria Math" w:cs="David" w:hint="cs"/>
                                <w:color w:val="000000" w:themeColor="text1"/>
                              </w:rPr>
                              <m:t>c</m:t>
                            </m:r>
                          </m:e>
                        </m:acc>
                      </m:e>
                      <m:sub>
                        <m:r>
                          <w:rPr>
                            <w:rFonts w:ascii="Cambria Math" w:hAnsi="Cambria Math" w:cs="David" w:hint="cs"/>
                            <w:color w:val="000000" w:themeColor="text1"/>
                          </w:rPr>
                          <m:t>ω</m:t>
                        </m:r>
                      </m:sub>
                    </m:sSub>
                    <m:r>
                      <w:rPr>
                        <w:rFonts w:ascii="Cambria Math" w:hAnsi="Cambria Math" w:cs="David" w:hint="cs"/>
                        <w:color w:val="000000" w:themeColor="text1"/>
                      </w:rPr>
                      <m:t>(t)=</m:t>
                    </m:r>
                    <m:sSub>
                      <m:sSubPr>
                        <m:ctrlPr>
                          <w:rPr>
                            <w:rFonts w:ascii="Cambria Math" w:hAnsi="Cambria Math" w:cs="David" w:hint="cs"/>
                            <w:i/>
                            <w:color w:val="000000" w:themeColor="text1"/>
                          </w:rPr>
                        </m:ctrlPr>
                      </m:sSubPr>
                      <m:e>
                        <m:r>
                          <w:rPr>
                            <w:rFonts w:ascii="Cambria Math" w:hAnsi="Cambria Math" w:cs="David" w:hint="cs"/>
                            <w:color w:val="000000" w:themeColor="text1"/>
                          </w:rPr>
                          <m:t>m</m:t>
                        </m:r>
                      </m:e>
                      <m:sub>
                        <m:r>
                          <w:rPr>
                            <w:rFonts w:ascii="Cambria Math" w:hAnsi="Cambria Math" w:cs="David" w:hint="cs"/>
                            <w:color w:val="000000" w:themeColor="text1"/>
                          </w:rPr>
                          <m:t>sω</m:t>
                        </m:r>
                      </m:sub>
                    </m:sSub>
                    <m:r>
                      <w:rPr>
                        <w:rFonts w:ascii="Cambria Math" w:hAnsi="Cambria Math" w:cs="David" w:hint="cs"/>
                        <w:color w:val="000000" w:themeColor="text1"/>
                      </w:rPr>
                      <m:t xml:space="preserve">∙ </m:t>
                    </m:r>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q</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 xml:space="preserve">(t) </m:t>
                    </m:r>
                    <m:r>
                      <w:rPr>
                        <w:rFonts w:ascii="Cambria Math" w:hAnsi="Cambria Math" w:cs="David" w:hint="cs"/>
                        <w:color w:val="000000" w:themeColor="text1"/>
                      </w:rPr>
                      <m:t xml:space="preserve"> </m:t>
                    </m:r>
                  </m:e>
                </m:d>
                <m:r>
                  <w:rPr>
                    <w:rFonts w:ascii="Cambria Math" w:hAnsi="Cambria Math" w:cs="David" w:hint="cs"/>
                    <w:color w:val="000000" w:themeColor="text1"/>
                  </w:rPr>
                  <m:t xml:space="preserve"> ∀ω∈Ω, ∀s∈{S}</m:t>
                </m:r>
              </m:oMath>
            </m:oMathPara>
          </w:p>
        </w:tc>
        <w:tc>
          <w:tcPr>
            <w:tcW w:w="843" w:type="dxa"/>
            <w:vAlign w:val="center"/>
          </w:tcPr>
          <w:p w14:paraId="3F292BB2" w14:textId="240454E5" w:rsidR="00C419E3" w:rsidRPr="00A10451" w:rsidRDefault="00C419E3" w:rsidP="00E87BA7">
            <w:pPr>
              <w:ind w:right="-2"/>
              <w:jc w:val="center"/>
              <w:rPr>
                <w:rFonts w:cs="David"/>
                <w:color w:val="000000"/>
              </w:rPr>
            </w:pPr>
            <w:r w:rsidRPr="00A10451">
              <w:rPr>
                <w:rFonts w:cs="David" w:hint="cs"/>
                <w:color w:val="000000"/>
              </w:rPr>
              <w:t>(</w:t>
            </w:r>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3</w:t>
            </w:r>
            <w:r w:rsidRPr="00A10451">
              <w:rPr>
                <w:rFonts w:cs="David" w:hint="cs"/>
                <w:color w:val="000000"/>
              </w:rPr>
              <w:fldChar w:fldCharType="end"/>
            </w:r>
            <w:r w:rsidRPr="00A10451">
              <w:rPr>
                <w:rFonts w:cs="David" w:hint="cs"/>
                <w:color w:val="000000"/>
              </w:rPr>
              <w:t>)</w:t>
            </w:r>
          </w:p>
        </w:tc>
      </w:tr>
      <w:bookmarkEnd w:id="172"/>
      <w:bookmarkEnd w:id="173"/>
    </w:tbl>
    <w:p w14:paraId="021FD255" w14:textId="77777777" w:rsidR="00624E0B" w:rsidRPr="00A10451" w:rsidRDefault="00624E0B" w:rsidP="00E87BA7">
      <w:pPr>
        <w:ind w:right="-2"/>
        <w:rPr>
          <w:rFonts w:cs="David"/>
        </w:rPr>
      </w:pPr>
    </w:p>
    <w:p w14:paraId="1214DA31" w14:textId="17A60D42" w:rsidR="00624E0B" w:rsidRDefault="006E0581" w:rsidP="00E87BA7">
      <w:pPr>
        <w:rPr>
          <w:rFonts w:cs="David"/>
        </w:rPr>
      </w:pPr>
      <w:r w:rsidRPr="00A10451">
        <w:rPr>
          <w:rFonts w:cs="David" w:hint="cs"/>
        </w:rPr>
        <w:t>For multiple sources scenario, each sensor reading</w:t>
      </w:r>
      <w:r w:rsidR="00986D61" w:rsidRPr="00A10451">
        <w:rPr>
          <w:rFonts w:cs="David" w:hint="cs"/>
        </w:rPr>
        <w:t>s</w:t>
      </w:r>
      <w:r w:rsidRPr="00A10451">
        <w:rPr>
          <w:rFonts w:cs="David" w:hint="cs"/>
        </w:rPr>
        <w:t xml:space="preserve"> </w:t>
      </w:r>
      <w:r w:rsidR="00986D61" w:rsidRPr="00A10451">
        <w:rPr>
          <w:rFonts w:cs="David" w:hint="cs"/>
        </w:rPr>
        <w:t>are simply</w:t>
      </w:r>
      <w:r w:rsidRPr="00A10451">
        <w:rPr>
          <w:rFonts w:cs="David" w:hint="cs"/>
        </w:rPr>
        <w:t xml:space="preserve"> the </w:t>
      </w:r>
      <w:r w:rsidR="00B35578" w:rsidRPr="00A10451">
        <w:rPr>
          <w:rFonts w:cs="David" w:hint="cs"/>
        </w:rPr>
        <w:t>sum</w:t>
      </w:r>
      <w:r w:rsidRPr="00A10451">
        <w:rPr>
          <w:rFonts w:cs="David" w:hint="cs"/>
        </w:rPr>
        <w:t xml:space="preserve"> of all sources</w:t>
      </w:r>
      <w:r w:rsidR="00C74D30" w:rsidRPr="00A10451">
        <w:rPr>
          <w:rFonts w:cs="David" w:hint="cs"/>
        </w:rPr>
        <w:t xml:space="preserve">’ </w:t>
      </w:r>
      <w:r w:rsidR="008056AF">
        <w:rPr>
          <w:rFonts w:cs="David"/>
        </w:rPr>
        <w:t xml:space="preserve">contributions, which are the sources’ </w:t>
      </w:r>
      <w:r w:rsidR="00C74D30" w:rsidRPr="00A10451">
        <w:rPr>
          <w:rFonts w:cs="David" w:hint="cs"/>
        </w:rPr>
        <w:t>emissions</w:t>
      </w:r>
      <w:r w:rsidR="008056AF">
        <w:rPr>
          <w:rFonts w:cs="David"/>
        </w:rPr>
        <w:t xml:space="preserve"> multiplied by their corresponding transfer function, </w:t>
      </w:r>
      <m:oMath>
        <m:sSub>
          <m:sSubPr>
            <m:ctrlPr>
              <w:rPr>
                <w:rFonts w:ascii="Cambria Math" w:hAnsi="Cambria Math" w:cs="David" w:hint="cs"/>
                <w:i/>
                <w:color w:val="000000" w:themeColor="text1"/>
              </w:rPr>
            </m:ctrlPr>
          </m:sSubPr>
          <m:e>
            <m:r>
              <w:rPr>
                <w:rFonts w:ascii="Cambria Math" w:hAnsi="Cambria Math" w:cs="David" w:hint="cs"/>
                <w:color w:val="000000" w:themeColor="text1"/>
              </w:rPr>
              <m:t>m</m:t>
            </m:r>
          </m:e>
          <m:sub>
            <m:r>
              <w:rPr>
                <w:rFonts w:ascii="Cambria Math" w:hAnsi="Cambria Math" w:cs="David" w:hint="cs"/>
                <w:color w:val="000000" w:themeColor="text1"/>
              </w:rPr>
              <m:t>sω</m:t>
            </m:r>
          </m:sub>
        </m:sSub>
      </m:oMath>
      <w:r w:rsidRPr="00A10451">
        <w:rPr>
          <w:rFonts w:cs="David" w:hint="cs"/>
        </w:rPr>
        <w:t>, i.e.:</w:t>
      </w:r>
    </w:p>
    <w:p w14:paraId="540CF230" w14:textId="77777777" w:rsidR="001A19D8" w:rsidRDefault="001A19D8" w:rsidP="00E87BA7">
      <w:pPr>
        <w:ind w:right="-2"/>
        <w:rPr>
          <w:rFonts w:cs="Dav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1A19D8" w:rsidRPr="00A10451" w14:paraId="10ADBB2F" w14:textId="77777777" w:rsidTr="00417A45">
        <w:tc>
          <w:tcPr>
            <w:tcW w:w="7371" w:type="dxa"/>
          </w:tcPr>
          <w:p w14:paraId="54607D6C" w14:textId="77777777" w:rsidR="001A19D8" w:rsidRPr="00A10451" w:rsidRDefault="006E756F" w:rsidP="00E87BA7">
            <w:pPr>
              <w:rPr>
                <w:rFonts w:cs="David"/>
              </w:rPr>
            </w:pPr>
            <m:oMathPara>
              <m:oMath>
                <m:d>
                  <m:dPr>
                    <m:begChr m:val=""/>
                    <m:endChr m:val="|"/>
                    <m:ctrlPr>
                      <w:rPr>
                        <w:rFonts w:ascii="Cambria Math" w:hAnsi="Cambria Math" w:cs="David" w:hint="cs"/>
                        <w:i/>
                        <w:color w:val="000000" w:themeColor="text1"/>
                      </w:rPr>
                    </m:ctrlPr>
                  </m:dPr>
                  <m:e>
                    <m:sSub>
                      <m:sSubPr>
                        <m:ctrlPr>
                          <w:rPr>
                            <w:rFonts w:ascii="Cambria Math" w:hAnsi="Cambria Math" w:cs="David" w:hint="cs"/>
                            <w:i/>
                            <w:color w:val="000000" w:themeColor="text1"/>
                          </w:rPr>
                        </m:ctrlPr>
                      </m:sSubPr>
                      <m:e>
                        <m:acc>
                          <m:accPr>
                            <m:ctrlPr>
                              <w:rPr>
                                <w:rFonts w:ascii="Cambria Math" w:hAnsi="Cambria Math" w:cs="David" w:hint="cs"/>
                                <w:i/>
                                <w:color w:val="000000" w:themeColor="text1"/>
                              </w:rPr>
                            </m:ctrlPr>
                          </m:accPr>
                          <m:e>
                            <m:r>
                              <w:rPr>
                                <w:rFonts w:ascii="Cambria Math" w:hAnsi="Cambria Math" w:cs="David" w:hint="cs"/>
                                <w:color w:val="000000" w:themeColor="text1"/>
                              </w:rPr>
                              <m:t>c</m:t>
                            </m:r>
                          </m:e>
                        </m:acc>
                      </m:e>
                      <m:sub>
                        <m:r>
                          <w:rPr>
                            <w:rFonts w:ascii="Cambria Math" w:hAnsi="Cambria Math" w:cs="David" w:hint="cs"/>
                            <w:color w:val="000000" w:themeColor="text1"/>
                          </w:rPr>
                          <m:t>ω</m:t>
                        </m:r>
                      </m:sub>
                    </m:sSub>
                    <m:r>
                      <w:rPr>
                        <w:rFonts w:ascii="Cambria Math" w:hAnsi="Cambria Math" w:cs="David" w:hint="cs"/>
                        <w:color w:val="000000" w:themeColor="text1"/>
                      </w:rPr>
                      <m:t>(t)=</m:t>
                    </m:r>
                    <m:nary>
                      <m:naryPr>
                        <m:chr m:val="∑"/>
                        <m:limLoc m:val="undOvr"/>
                        <m:supHide m:val="1"/>
                        <m:ctrlPr>
                          <w:rPr>
                            <w:rFonts w:ascii="Cambria Math" w:hAnsi="Cambria Math" w:cs="David" w:hint="cs"/>
                            <w:i/>
                            <w:color w:val="000000" w:themeColor="text1"/>
                          </w:rPr>
                        </m:ctrlPr>
                      </m:naryPr>
                      <m:sub>
                        <m:r>
                          <w:rPr>
                            <w:rFonts w:ascii="Cambria Math" w:hAnsi="Cambria Math" w:cs="David" w:hint="cs"/>
                            <w:color w:val="000000" w:themeColor="text1"/>
                          </w:rPr>
                          <m:t>s</m:t>
                        </m:r>
                      </m:sub>
                      <m:sup/>
                      <m:e>
                        <m:sSub>
                          <m:sSubPr>
                            <m:ctrlPr>
                              <w:rPr>
                                <w:rFonts w:ascii="Cambria Math" w:hAnsi="Cambria Math" w:cs="David" w:hint="cs"/>
                                <w:i/>
                                <w:color w:val="000000" w:themeColor="text1"/>
                              </w:rPr>
                            </m:ctrlPr>
                          </m:sSubPr>
                          <m:e>
                            <m:r>
                              <w:rPr>
                                <w:rFonts w:ascii="Cambria Math" w:hAnsi="Cambria Math" w:cs="David" w:hint="cs"/>
                                <w:color w:val="000000" w:themeColor="text1"/>
                              </w:rPr>
                              <m:t>m</m:t>
                            </m:r>
                          </m:e>
                          <m:sub>
                            <m:r>
                              <w:rPr>
                                <w:rFonts w:ascii="Cambria Math" w:hAnsi="Cambria Math" w:cs="David" w:hint="cs"/>
                                <w:color w:val="000000" w:themeColor="text1"/>
                              </w:rPr>
                              <m:t>sω</m:t>
                            </m:r>
                          </m:sub>
                        </m:sSub>
                        <m:r>
                          <w:rPr>
                            <w:rFonts w:ascii="Cambria Math" w:hAnsi="Cambria Math" w:cs="David" w:hint="cs"/>
                            <w:color w:val="000000" w:themeColor="text1"/>
                          </w:rPr>
                          <m:t xml:space="preserve">∙ </m:t>
                        </m:r>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q</m:t>
                            </m:r>
                          </m:e>
                          <m:sub>
                            <m:r>
                              <m:rPr>
                                <m:sty m:val="p"/>
                              </m:rPr>
                              <w:rPr>
                                <w:rFonts w:ascii="Cambria Math" w:hAnsi="Cambria Math" w:cs="David" w:hint="cs"/>
                                <w:color w:val="000000" w:themeColor="text1"/>
                              </w:rPr>
                              <m:t>s</m:t>
                            </m:r>
                          </m:sub>
                        </m:sSub>
                        <m:r>
                          <m:rPr>
                            <m:sty m:val="p"/>
                          </m:rPr>
                          <w:rPr>
                            <w:rFonts w:ascii="Cambria Math" w:hAnsi="Cambria Math" w:cs="David" w:hint="cs"/>
                            <w:color w:val="000000" w:themeColor="text1"/>
                          </w:rPr>
                          <m:t xml:space="preserve">(t) </m:t>
                        </m:r>
                      </m:e>
                    </m:nary>
                    <m:r>
                      <w:rPr>
                        <w:rFonts w:ascii="Cambria Math" w:hAnsi="Cambria Math" w:cs="David" w:hint="cs"/>
                        <w:color w:val="000000" w:themeColor="text1"/>
                      </w:rPr>
                      <m:t xml:space="preserve"> </m:t>
                    </m:r>
                  </m:e>
                </m:d>
                <m:r>
                  <w:rPr>
                    <w:rFonts w:ascii="Cambria Math" w:hAnsi="Cambria Math" w:cs="David" w:hint="cs"/>
                    <w:color w:val="000000" w:themeColor="text1"/>
                  </w:rPr>
                  <m:t xml:space="preserve"> ∀ω∈</m:t>
                </m:r>
                <m:d>
                  <m:dPr>
                    <m:begChr m:val="{"/>
                    <m:endChr m:val="}"/>
                    <m:ctrlPr>
                      <w:rPr>
                        <w:rFonts w:ascii="Cambria Math" w:hAnsi="Cambria Math" w:cs="David" w:hint="cs"/>
                        <w:i/>
                        <w:color w:val="000000" w:themeColor="text1"/>
                      </w:rPr>
                    </m:ctrlPr>
                  </m:dPr>
                  <m:e>
                    <m:r>
                      <w:rPr>
                        <w:rFonts w:ascii="Cambria Math" w:hAnsi="Cambria Math" w:cs="David" w:hint="cs"/>
                        <w:color w:val="000000" w:themeColor="text1"/>
                      </w:rPr>
                      <m:t>Ω</m:t>
                    </m:r>
                  </m:e>
                </m:d>
                <m:r>
                  <w:rPr>
                    <w:rFonts w:ascii="Cambria Math" w:hAnsi="Cambria Math" w:cs="David" w:hint="cs"/>
                    <w:color w:val="000000" w:themeColor="text1"/>
                  </w:rPr>
                  <m:t>, ∀s∈</m:t>
                </m:r>
                <m:d>
                  <m:dPr>
                    <m:begChr m:val="{"/>
                    <m:endChr m:val="}"/>
                    <m:ctrlPr>
                      <w:rPr>
                        <w:rFonts w:ascii="Cambria Math" w:hAnsi="Cambria Math" w:cs="David" w:hint="cs"/>
                        <w:i/>
                        <w:color w:val="000000" w:themeColor="text1"/>
                      </w:rPr>
                    </m:ctrlPr>
                  </m:dPr>
                  <m:e>
                    <m:r>
                      <w:rPr>
                        <w:rFonts w:ascii="Cambria Math" w:hAnsi="Cambria Math" w:cs="David" w:hint="cs"/>
                        <w:color w:val="000000" w:themeColor="text1"/>
                      </w:rPr>
                      <m:t>S</m:t>
                    </m:r>
                  </m:e>
                </m:d>
              </m:oMath>
            </m:oMathPara>
          </w:p>
          <w:p w14:paraId="0FB3F0C9" w14:textId="409CA486" w:rsidR="001A19D8" w:rsidRPr="00A10451" w:rsidRDefault="001A19D8" w:rsidP="00E87BA7">
            <w:pPr>
              <w:ind w:right="-2"/>
              <w:rPr>
                <w:rFonts w:cs="David"/>
                <w:color w:val="000000"/>
              </w:rPr>
            </w:pPr>
          </w:p>
        </w:tc>
        <w:tc>
          <w:tcPr>
            <w:tcW w:w="843" w:type="dxa"/>
            <w:vAlign w:val="center"/>
          </w:tcPr>
          <w:p w14:paraId="0528FE3A" w14:textId="1CD5076E" w:rsidR="001A19D8" w:rsidRPr="00A10451" w:rsidRDefault="001A19D8" w:rsidP="00E87BA7">
            <w:pPr>
              <w:ind w:right="-2"/>
              <w:jc w:val="center"/>
              <w:rPr>
                <w:rFonts w:cs="David"/>
                <w:color w:val="000000"/>
              </w:rPr>
            </w:pPr>
            <w:r w:rsidRPr="00A10451">
              <w:rPr>
                <w:rFonts w:cs="David" w:hint="cs"/>
                <w:color w:val="000000"/>
              </w:rPr>
              <w:t>(</w:t>
            </w:r>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4</w:t>
            </w:r>
            <w:r w:rsidRPr="00A10451">
              <w:rPr>
                <w:rFonts w:cs="David" w:hint="cs"/>
                <w:color w:val="000000"/>
              </w:rPr>
              <w:fldChar w:fldCharType="end"/>
            </w:r>
            <w:r w:rsidRPr="00A10451">
              <w:rPr>
                <w:rFonts w:cs="David" w:hint="cs"/>
                <w:color w:val="000000"/>
              </w:rPr>
              <w:t>)</w:t>
            </w:r>
          </w:p>
        </w:tc>
      </w:tr>
    </w:tbl>
    <w:p w14:paraId="7A96DDD0" w14:textId="32204DF5" w:rsidR="00A40D44" w:rsidRDefault="006E0581" w:rsidP="00E87BA7">
      <w:pPr>
        <w:rPr>
          <w:rFonts w:cs="David"/>
        </w:rPr>
      </w:pPr>
      <w:r w:rsidRPr="00A10451">
        <w:rPr>
          <w:rFonts w:cs="David" w:hint="cs"/>
        </w:rPr>
        <w:t xml:space="preserve">As each source owns its unique parameters and location with respect to the sensors, the values of  </w:t>
      </w:r>
      <m:oMath>
        <m:sSub>
          <m:sSubPr>
            <m:ctrlPr>
              <w:rPr>
                <w:rFonts w:ascii="Cambria Math" w:hAnsi="Cambria Math" w:cs="David" w:hint="cs"/>
              </w:rPr>
            </m:ctrlPr>
          </m:sSubPr>
          <m:e>
            <m:r>
              <m:rPr>
                <m:sty m:val="p"/>
              </m:rPr>
              <w:rPr>
                <w:rFonts w:ascii="Cambria Math" w:hAnsi="Cambria Math" w:cs="David" w:hint="cs"/>
              </w:rPr>
              <m:t>m</m:t>
            </m:r>
          </m:e>
          <m:sub>
            <m:r>
              <m:rPr>
                <m:sty m:val="p"/>
              </m:rPr>
              <w:rPr>
                <w:rFonts w:ascii="Cambria Math" w:hAnsi="Cambria Math" w:cs="David" w:hint="cs"/>
              </w:rPr>
              <m:t>sr</m:t>
            </m:r>
          </m:sub>
        </m:sSub>
      </m:oMath>
      <w:r w:rsidRPr="00A10451">
        <w:rPr>
          <w:rFonts w:cs="David" w:hint="cs"/>
        </w:rPr>
        <w:t xml:space="preserve"> for each source</w:t>
      </w:r>
      <w:r w:rsidR="00305FDD" w:rsidRPr="00A10451">
        <w:rPr>
          <w:rFonts w:cs="David" w:hint="cs"/>
        </w:rPr>
        <w:t>-</w:t>
      </w:r>
      <w:r w:rsidRPr="00A10451">
        <w:rPr>
          <w:rFonts w:cs="David" w:hint="cs"/>
        </w:rPr>
        <w:t>sensor combination is determined by the dispersion model</w:t>
      </w:r>
      <w:r w:rsidR="00305FDD" w:rsidRPr="00A10451">
        <w:rPr>
          <w:rFonts w:cs="David" w:hint="cs"/>
        </w:rPr>
        <w:t xml:space="preserve">, </w:t>
      </w:r>
      <w:r w:rsidR="001F12EC">
        <w:rPr>
          <w:rFonts w:cs="David"/>
        </w:rPr>
        <w:t>such as</w:t>
      </w:r>
      <w:r w:rsidR="00305FDD" w:rsidRPr="00A10451">
        <w:rPr>
          <w:rFonts w:cs="David" w:hint="cs"/>
        </w:rPr>
        <w:t xml:space="preserve"> the Gaussian plume model</w:t>
      </w:r>
      <w:r w:rsidRPr="00A10451">
        <w:rPr>
          <w:rFonts w:cs="David" w:hint="cs"/>
        </w:rPr>
        <w:t>.</w:t>
      </w:r>
    </w:p>
    <w:p w14:paraId="53A3CB32" w14:textId="77777777" w:rsidR="00C419E3" w:rsidRPr="00A10451" w:rsidRDefault="00C419E3" w:rsidP="00E87BA7">
      <w:pPr>
        <w:rPr>
          <w:rFonts w:cs="David"/>
        </w:rPr>
      </w:pPr>
    </w:p>
    <w:p w14:paraId="126B6331" w14:textId="3099C74C" w:rsidR="00C419E3" w:rsidRPr="00C419E3" w:rsidRDefault="00C419E3" w:rsidP="00E87BA7">
      <w:pPr>
        <w:pStyle w:val="Heading3"/>
      </w:pPr>
      <w:bookmarkStart w:id="174" w:name="_Toc31024297"/>
      <w:r w:rsidRPr="00A10451">
        <w:rPr>
          <w:rFonts w:hint="cs"/>
        </w:rPr>
        <w:t xml:space="preserve">Pairwise Euclidean </w:t>
      </w:r>
      <w:r w:rsidR="008C7290">
        <w:t>D</w:t>
      </w:r>
      <w:r w:rsidRPr="00A10451">
        <w:rPr>
          <w:rFonts w:hint="cs"/>
        </w:rPr>
        <w:t>istance (PED)</w:t>
      </w:r>
      <w:bookmarkEnd w:id="174"/>
    </w:p>
    <w:p w14:paraId="068BADEB" w14:textId="29C77879" w:rsidR="00C419E3" w:rsidRPr="00BE5FE7" w:rsidRDefault="00930E6B" w:rsidP="00E87BA7">
      <w:pPr>
        <w:ind w:right="-2"/>
        <w:rPr>
          <w:rFonts w:cs="David"/>
          <w:color w:val="000000"/>
        </w:rPr>
      </w:pPr>
      <w:r>
        <w:rPr>
          <w:rFonts w:cs="David"/>
          <w:color w:val="000000"/>
        </w:rPr>
        <w:t xml:space="preserve">With the objective of </w:t>
      </w:r>
      <w:r w:rsidR="001C5E60">
        <w:rPr>
          <w:rFonts w:cs="David"/>
          <w:color w:val="000000"/>
        </w:rPr>
        <w:t xml:space="preserve">finding a possible </w:t>
      </w:r>
      <w:r w:rsidR="001C5E60">
        <w:t>increase in industrial gas emission</w:t>
      </w:r>
      <w:r w:rsidR="009C4117">
        <w:t xml:space="preserve">s, a criterion </w:t>
      </w:r>
      <w:r w:rsidR="00ED3F83">
        <w:t xml:space="preserve">that </w:t>
      </w:r>
      <w:r w:rsidR="00ED3F83" w:rsidRPr="00ED3F83">
        <w:t>incorporate</w:t>
      </w:r>
      <w:r w:rsidR="00ED3F83">
        <w:t>s</w:t>
      </w:r>
      <w:r w:rsidR="00ED3F83" w:rsidRPr="00ED3F83">
        <w:t xml:space="preserve"> </w:t>
      </w:r>
      <w:r w:rsidR="00ED3F83">
        <w:t xml:space="preserve">the </w:t>
      </w:r>
      <w:r w:rsidR="00C8720C">
        <w:t xml:space="preserve">sensitivity of the deployed network to </w:t>
      </w:r>
      <w:r w:rsidR="001F4544">
        <w:t xml:space="preserve">changes in the </w:t>
      </w:r>
      <w:r w:rsidR="0086238D">
        <w:t>source term</w:t>
      </w:r>
      <w:r w:rsidR="001F4544">
        <w:t xml:space="preserve"> needs to be defined. </w:t>
      </w:r>
      <w:r w:rsidR="001F12EC">
        <w:rPr>
          <w:rFonts w:cs="David"/>
          <w:color w:val="000000"/>
        </w:rPr>
        <w:t xml:space="preserve">We propose a new </w:t>
      </w:r>
      <w:r w:rsidR="00C419E3" w:rsidRPr="00A10451">
        <w:rPr>
          <w:rFonts w:cs="David" w:hint="cs"/>
          <w:color w:val="000000"/>
        </w:rPr>
        <w:t xml:space="preserve">criterion for evaluating how well a hypothetical network of sensors, placed in hypothetical locations, would </w:t>
      </w:r>
      <w:r w:rsidR="001F12EC">
        <w:rPr>
          <w:rFonts w:cs="David"/>
          <w:color w:val="000000"/>
        </w:rPr>
        <w:t xml:space="preserve">respond to slight changes in the source term. </w:t>
      </w:r>
      <w:r w:rsidR="00C419E3" w:rsidRPr="00A10451">
        <w:rPr>
          <w:rFonts w:cs="David" w:hint="cs"/>
          <w:color w:val="000000"/>
        </w:rPr>
        <w:t xml:space="preserve">The criterion is the pairwise Euclidean distance (PED) </w:t>
      </w:r>
      <w:r w:rsidR="00C419E3" w:rsidRPr="00A10451">
        <w:rPr>
          <w:rFonts w:cs="David" w:hint="cs"/>
          <w:color w:val="000000" w:themeColor="text1"/>
        </w:rPr>
        <w:t>between calculated readings of two sensor network sets with different number of active sources. Th</w:t>
      </w:r>
      <w:r w:rsidR="00636A48">
        <w:rPr>
          <w:rFonts w:cs="David"/>
          <w:color w:val="000000" w:themeColor="text1"/>
        </w:rPr>
        <w:t>at</w:t>
      </w:r>
      <w:r w:rsidR="00C419E3" w:rsidRPr="00A10451">
        <w:rPr>
          <w:rFonts w:cs="David" w:hint="cs"/>
          <w:color w:val="000000" w:themeColor="text1"/>
        </w:rPr>
        <w:t xml:space="preserve"> PED </w:t>
      </w:r>
      <w:r w:rsidR="001F12EC">
        <w:rPr>
          <w:rFonts w:cs="David"/>
          <w:color w:val="000000" w:themeColor="text1"/>
        </w:rPr>
        <w:t xml:space="preserve">value </w:t>
      </w:r>
      <w:r w:rsidR="00C419E3" w:rsidRPr="00A10451">
        <w:rPr>
          <w:rFonts w:cs="David" w:hint="cs"/>
          <w:color w:val="000000" w:themeColor="text1"/>
        </w:rPr>
        <w:t>of two sets of active sources</w:t>
      </w:r>
      <w:r>
        <w:rPr>
          <w:rFonts w:cs="David"/>
          <w:color w:val="000000" w:themeColor="text1"/>
        </w:rPr>
        <w:t>,</w:t>
      </w:r>
      <w:r w:rsidR="00C419E3" w:rsidRPr="00A10451">
        <w:rPr>
          <w:rFonts w:cs="David" w:hint="cs"/>
          <w:color w:val="000000" w:themeColor="text1"/>
        </w:rPr>
        <w:t xml:space="preserve"> </w:t>
      </w:r>
      <w:r w:rsidR="001F12EC">
        <w:rPr>
          <w:rFonts w:cs="David"/>
          <w:color w:val="000000" w:themeColor="text1"/>
        </w:rPr>
        <w:t xml:space="preserve">as measured with the same WDESN having </w:t>
      </w:r>
      <w:r w:rsidR="00C419E3" w:rsidRPr="00A10451">
        <w:rPr>
          <w:rFonts w:cs="David" w:hint="cs"/>
          <w:color w:val="000000" w:themeColor="text1"/>
        </w:rPr>
        <w:t xml:space="preserve">different </w:t>
      </w:r>
      <w:bookmarkStart w:id="175" w:name="OLE_LINK24"/>
      <w:bookmarkStart w:id="176" w:name="OLE_LINK25"/>
      <w:r w:rsidR="00C419E3" w:rsidRPr="00A10451">
        <w:rPr>
          <w:rFonts w:cs="David" w:hint="cs"/>
          <w:color w:val="000000" w:themeColor="text1"/>
        </w:rPr>
        <w:t>{S</w:t>
      </w:r>
      <w:r w:rsidR="009C7E2F">
        <w:rPr>
          <w:rFonts w:cs="David"/>
          <w:color w:val="000000" w:themeColor="text1"/>
        </w:rPr>
        <w:t>’</w:t>
      </w:r>
      <w:r w:rsidR="00C419E3" w:rsidRPr="00A10451">
        <w:rPr>
          <w:rFonts w:cs="David" w:hint="cs"/>
          <w:color w:val="000000" w:themeColor="text1"/>
        </w:rPr>
        <w:t>} and {S</w:t>
      </w:r>
      <w:r w:rsidR="009C7E2F">
        <w:rPr>
          <w:rFonts w:cs="David"/>
          <w:color w:val="000000" w:themeColor="text1"/>
        </w:rPr>
        <w:t>’’</w:t>
      </w:r>
      <w:r w:rsidR="00C419E3" w:rsidRPr="00A10451">
        <w:rPr>
          <w:rFonts w:cs="David" w:hint="cs"/>
          <w:color w:val="000000" w:themeColor="text1"/>
        </w:rPr>
        <w:t>}</w:t>
      </w:r>
      <w:r>
        <w:rPr>
          <w:rFonts w:cs="David"/>
          <w:color w:val="000000" w:themeColor="text1"/>
        </w:rPr>
        <w:t>,</w:t>
      </w:r>
      <w:r w:rsidR="00C419E3" w:rsidRPr="00A10451">
        <w:rPr>
          <w:rFonts w:cs="David" w:hint="cs"/>
          <w:color w:val="000000" w:themeColor="text1"/>
        </w:rPr>
        <w:t xml:space="preserve"> </w:t>
      </w:r>
      <w:bookmarkEnd w:id="175"/>
      <w:bookmarkEnd w:id="176"/>
      <w:r w:rsidR="00C419E3" w:rsidRPr="00A10451">
        <w:rPr>
          <w:rFonts w:cs="David" w:hint="cs"/>
          <w:color w:val="000000" w:themeColor="text1"/>
        </w:rPr>
        <w:t>is</w:t>
      </w:r>
      <w:r w:rsidR="001F12EC">
        <w:rPr>
          <w:rFonts w:cs="David"/>
          <w:color w:val="000000" w:themeColor="text1"/>
        </w:rPr>
        <w:t xml:space="preserve"> </w:t>
      </w:r>
      <w:r w:rsidR="009B3DA0">
        <w:rPr>
          <w:rFonts w:cs="David"/>
          <w:color w:val="000000" w:themeColor="text1"/>
        </w:rPr>
        <w:t>given by</w:t>
      </w:r>
      <w:r w:rsidR="00C419E3" w:rsidRPr="00A10451">
        <w:rPr>
          <w:rFonts w:cs="David" w:hint="cs"/>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1A19D8" w:rsidRPr="00A10451" w14:paraId="4FE23FE5" w14:textId="77777777" w:rsidTr="00417A45">
        <w:tc>
          <w:tcPr>
            <w:tcW w:w="7371" w:type="dxa"/>
          </w:tcPr>
          <w:bookmarkStart w:id="177" w:name="OLE_LINK40"/>
          <w:bookmarkStart w:id="178" w:name="OLE_LINK41"/>
          <w:p w14:paraId="41D84880" w14:textId="2704A040" w:rsidR="001A19D8" w:rsidRPr="00D151B4" w:rsidRDefault="006E756F" w:rsidP="00E87BA7">
            <w:pPr>
              <w:ind w:right="-2"/>
              <w:rPr>
                <w:rFonts w:cs="David"/>
                <w:iCs/>
                <w:color w:val="000000" w:themeColor="text1"/>
              </w:rPr>
            </w:pPr>
            <m:oMathPara>
              <m:oMath>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PED</m:t>
                    </m:r>
                  </m:e>
                  <m:sub>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sub>
                </m:sSub>
                <w:bookmarkEnd w:id="177"/>
                <w:bookmarkEnd w:id="178"/>
                <m:r>
                  <m:rPr>
                    <m:sty m:val="p"/>
                  </m:rPr>
                  <w:rPr>
                    <w:rFonts w:ascii="Cambria Math" w:hAnsi="Cambria Math" w:cs="David" w:hint="cs"/>
                    <w:color w:val="000000" w:themeColor="text1"/>
                  </w:rPr>
                  <m:t>=</m:t>
                </m:r>
                <m:rad>
                  <m:radPr>
                    <m:degHide m:val="1"/>
                    <m:ctrlPr>
                      <w:rPr>
                        <w:rFonts w:ascii="Cambria Math" w:hAnsi="Cambria Math" w:cs="David" w:hint="cs"/>
                        <w:iCs/>
                        <w:color w:val="000000" w:themeColor="text1"/>
                      </w:rPr>
                    </m:ctrlPr>
                  </m:radPr>
                  <m:deg/>
                  <m:e>
                    <m:nary>
                      <m:naryPr>
                        <m:chr m:val="∑"/>
                        <m:limLoc m:val="undOvr"/>
                        <m:ctrlPr>
                          <w:rPr>
                            <w:rFonts w:ascii="Cambria Math" w:hAnsi="Cambria Math" w:cs="David" w:hint="cs"/>
                            <w:iCs/>
                            <w:color w:val="000000" w:themeColor="text1"/>
                          </w:rPr>
                        </m:ctrlPr>
                      </m:naryPr>
                      <m:sub>
                        <m:r>
                          <m:rPr>
                            <m:sty m:val="p"/>
                          </m:rPr>
                          <w:rPr>
                            <w:rFonts w:ascii="Cambria Math" w:hAnsi="Cambria Math" w:cs="David" w:hint="cs"/>
                            <w:color w:val="000000" w:themeColor="text1"/>
                          </w:rPr>
                          <m:t>r=1</m:t>
                        </m:r>
                      </m:sub>
                      <m:sup>
                        <m:r>
                          <m:rPr>
                            <m:sty m:val="p"/>
                          </m:rPr>
                          <w:rPr>
                            <w:rFonts w:ascii="Cambria Math" w:hAnsi="Cambria Math" w:cs="David" w:hint="cs"/>
                            <w:color w:val="000000" w:themeColor="text1"/>
                          </w:rPr>
                          <m:t>|R|</m:t>
                        </m:r>
                      </m:sup>
                      <m:e>
                        <m:sSup>
                          <m:sSupPr>
                            <m:ctrlPr>
                              <w:rPr>
                                <w:rFonts w:ascii="Cambria Math" w:hAnsi="Cambria Math" w:cs="David" w:hint="cs"/>
                                <w:iCs/>
                                <w:color w:val="000000" w:themeColor="text1"/>
                              </w:rPr>
                            </m:ctrlPr>
                          </m:sSupPr>
                          <m:e>
                            <m:d>
                              <m:dPr>
                                <m:ctrlPr>
                                  <w:rPr>
                                    <w:rFonts w:ascii="Cambria Math" w:hAnsi="Cambria Math" w:cs="David" w:hint="cs"/>
                                    <w:iCs/>
                                    <w:color w:val="000000" w:themeColor="text1"/>
                                  </w:rPr>
                                </m:ctrlPr>
                              </m:dPr>
                              <m:e>
                                <m:sSubSup>
                                  <m:sSubSupPr>
                                    <m:ctrlPr>
                                      <w:rPr>
                                        <w:rFonts w:ascii="Cambria Math" w:hAnsi="Cambria Math" w:cs="David" w:hint="cs"/>
                                        <w:iCs/>
                                        <w:color w:val="000000" w:themeColor="text1"/>
                                      </w:rPr>
                                    </m:ctrlPr>
                                  </m:sSubSupPr>
                                  <m:e>
                                    <m:r>
                                      <m:rPr>
                                        <m:sty m:val="p"/>
                                      </m:rPr>
                                      <w:rPr>
                                        <w:rFonts w:ascii="Cambria Math" w:hAnsi="Cambria Math" w:cs="David" w:hint="cs"/>
                                        <w:color w:val="000000" w:themeColor="text1"/>
                                      </w:rPr>
                                      <m:t>C</m:t>
                                    </m:r>
                                  </m:e>
                                  <m:sub>
                                    <m:r>
                                      <m:rPr>
                                        <m:sty m:val="p"/>
                                      </m:rPr>
                                      <w:rPr>
                                        <w:rFonts w:ascii="Cambria Math" w:hAnsi="Cambria Math" w:cs="David" w:hint="cs"/>
                                        <w:color w:val="000000" w:themeColor="text1"/>
                                      </w:rPr>
                                      <m:t>r</m:t>
                                    </m:r>
                                  </m:sub>
                                  <m:sup>
                                    <m:d>
                                      <m:dPr>
                                        <m:begChr m:val="{"/>
                                        <m:endChr m:val="}"/>
                                        <m:ctrlPr>
                                          <w:rPr>
                                            <w:rFonts w:ascii="Cambria Math" w:hAnsi="Cambria Math" w:cs="David" w:hint="cs"/>
                                            <w:iCs/>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sup>
                                </m:sSubSup>
                                <m:r>
                                  <m:rPr>
                                    <m:sty m:val="p"/>
                                  </m:rPr>
                                  <w:rPr>
                                    <w:rFonts w:ascii="Cambria Math" w:hAnsi="Cambria Math" w:cs="David" w:hint="cs"/>
                                    <w:color w:val="000000" w:themeColor="text1"/>
                                  </w:rPr>
                                  <m:t>-</m:t>
                                </m:r>
                                <m:sSubSup>
                                  <m:sSubSupPr>
                                    <m:ctrlPr>
                                      <w:rPr>
                                        <w:rFonts w:ascii="Cambria Math" w:hAnsi="Cambria Math" w:cs="David" w:hint="cs"/>
                                        <w:iCs/>
                                        <w:color w:val="000000" w:themeColor="text1"/>
                                      </w:rPr>
                                    </m:ctrlPr>
                                  </m:sSubSupPr>
                                  <m:e>
                                    <m:r>
                                      <m:rPr>
                                        <m:sty m:val="p"/>
                                      </m:rPr>
                                      <w:rPr>
                                        <w:rFonts w:ascii="Cambria Math" w:hAnsi="Cambria Math" w:cs="David" w:hint="cs"/>
                                        <w:color w:val="000000" w:themeColor="text1"/>
                                      </w:rPr>
                                      <m:t>C</m:t>
                                    </m:r>
                                  </m:e>
                                  <m:sub>
                                    <m:r>
                                      <m:rPr>
                                        <m:sty m:val="p"/>
                                      </m:rPr>
                                      <w:rPr>
                                        <w:rFonts w:ascii="Cambria Math" w:hAnsi="Cambria Math" w:cs="David" w:hint="cs"/>
                                        <w:color w:val="000000" w:themeColor="text1"/>
                                      </w:rPr>
                                      <m:t>r</m:t>
                                    </m:r>
                                  </m:sub>
                                  <m:sup>
                                    <m:d>
                                      <m:dPr>
                                        <m:begChr m:val="{"/>
                                        <m:endChr m:val="}"/>
                                        <m:ctrlPr>
                                          <w:rPr>
                                            <w:rFonts w:ascii="Cambria Math" w:hAnsi="Cambria Math" w:cs="David" w:hint="cs"/>
                                            <w:iCs/>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sup>
                                </m:sSubSup>
                              </m:e>
                            </m:d>
                          </m:e>
                          <m:sup>
                            <m:r>
                              <m:rPr>
                                <m:sty m:val="p"/>
                              </m:rPr>
                              <w:rPr>
                                <w:rFonts w:ascii="Cambria Math" w:hAnsi="Cambria Math" w:cs="David" w:hint="cs"/>
                                <w:color w:val="000000" w:themeColor="text1"/>
                              </w:rPr>
                              <m:t>2</m:t>
                            </m:r>
                          </m:sup>
                        </m:sSup>
                      </m:e>
                    </m:nary>
                  </m:e>
                </m:rad>
              </m:oMath>
            </m:oMathPara>
          </w:p>
        </w:tc>
        <w:tc>
          <w:tcPr>
            <w:tcW w:w="843" w:type="dxa"/>
            <w:vAlign w:val="center"/>
          </w:tcPr>
          <w:p w14:paraId="216236EF" w14:textId="7057FBBB" w:rsidR="001A19D8" w:rsidRPr="00A10451" w:rsidRDefault="001A19D8" w:rsidP="00E87BA7">
            <w:pPr>
              <w:ind w:right="-2"/>
              <w:jc w:val="center"/>
              <w:rPr>
                <w:rFonts w:cs="David"/>
                <w:color w:val="000000"/>
              </w:rPr>
            </w:pPr>
            <w:r w:rsidRPr="00A10451">
              <w:rPr>
                <w:rFonts w:cs="David" w:hint="cs"/>
                <w:color w:val="000000"/>
              </w:rPr>
              <w:t>(</w:t>
            </w:r>
            <w:bookmarkStart w:id="179" w:name="equation_4"/>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5</w:t>
            </w:r>
            <w:r w:rsidRPr="00A10451">
              <w:rPr>
                <w:rFonts w:cs="David" w:hint="cs"/>
                <w:color w:val="000000"/>
              </w:rPr>
              <w:fldChar w:fldCharType="end"/>
            </w:r>
            <w:bookmarkEnd w:id="179"/>
            <w:r w:rsidRPr="00A10451">
              <w:rPr>
                <w:rFonts w:cs="David" w:hint="cs"/>
                <w:color w:val="000000"/>
              </w:rPr>
              <w:t>)</w:t>
            </w:r>
          </w:p>
        </w:tc>
      </w:tr>
    </w:tbl>
    <w:p w14:paraId="5D76A521" w14:textId="5533E016" w:rsidR="00446642" w:rsidRDefault="00915D7A" w:rsidP="00E87BA7">
      <w:pPr>
        <w:ind w:right="-2"/>
      </w:pPr>
      <w:r>
        <w:rPr>
          <w:rFonts w:cs="David"/>
          <w:color w:val="000000" w:themeColor="text1"/>
        </w:rPr>
        <w:t>A</w:t>
      </w:r>
      <w:r w:rsidR="00C419E3" w:rsidRPr="00A10451">
        <w:rPr>
          <w:rFonts w:cs="David" w:hint="cs"/>
          <w:color w:val="000000" w:themeColor="text1"/>
        </w:rPr>
        <w:t xml:space="preserve"> network set </w:t>
      </w:r>
      <w:r>
        <w:rPr>
          <w:rFonts w:cs="David"/>
          <w:color w:val="000000" w:themeColor="text1"/>
        </w:rPr>
        <w:t>that is</w:t>
      </w:r>
      <w:r w:rsidRPr="00A10451">
        <w:rPr>
          <w:rFonts w:cs="David" w:hint="cs"/>
          <w:color w:val="000000" w:themeColor="text1"/>
        </w:rPr>
        <w:t xml:space="preserve"> </w:t>
      </w:r>
      <w:r w:rsidR="00306584">
        <w:rPr>
          <w:rFonts w:cs="David"/>
          <w:color w:val="000000" w:themeColor="text1"/>
        </w:rPr>
        <w:t>sensitive</w:t>
      </w:r>
      <w:r w:rsidR="0086238D">
        <w:rPr>
          <w:rFonts w:cs="David"/>
          <w:color w:val="000000" w:themeColor="text1"/>
        </w:rPr>
        <w:t xml:space="preserve"> to changes in the source</w:t>
      </w:r>
      <w:r w:rsidR="00BB76AC">
        <w:rPr>
          <w:rFonts w:cs="David"/>
          <w:color w:val="000000" w:themeColor="text1"/>
        </w:rPr>
        <w:t xml:space="preserve"> term</w:t>
      </w:r>
      <w:r>
        <w:rPr>
          <w:rFonts w:cs="David"/>
          <w:color w:val="000000" w:themeColor="text1"/>
        </w:rPr>
        <w:t xml:space="preserve"> will produce </w:t>
      </w:r>
      <w:r w:rsidR="00BB76AC">
        <w:rPr>
          <w:rFonts w:cs="David"/>
          <w:color w:val="000000" w:themeColor="text1"/>
        </w:rPr>
        <w:t>high PED values</w:t>
      </w:r>
      <w:r>
        <w:rPr>
          <w:rFonts w:cs="David"/>
          <w:color w:val="000000" w:themeColor="text1"/>
        </w:rPr>
        <w:t xml:space="preserve">. </w:t>
      </w:r>
      <w:r w:rsidR="008F6ABD" w:rsidRPr="00A10451">
        <w:rPr>
          <w:rFonts w:cs="David" w:hint="cs"/>
          <w:color w:val="000000" w:themeColor="text1"/>
        </w:rPr>
        <w:t xml:space="preserve">On the other hand, low PED values will characterize a </w:t>
      </w:r>
      <w:r w:rsidR="003F4D67">
        <w:rPr>
          <w:rFonts w:cs="David"/>
          <w:color w:val="000000" w:themeColor="text1"/>
        </w:rPr>
        <w:t xml:space="preserve">non-sensitive </w:t>
      </w:r>
      <w:r w:rsidR="008F6ABD" w:rsidRPr="00A10451">
        <w:rPr>
          <w:rFonts w:cs="David" w:hint="cs"/>
          <w:color w:val="000000" w:themeColor="text1"/>
        </w:rPr>
        <w:t xml:space="preserve">network of </w:t>
      </w:r>
      <w:r w:rsidR="00EC1E67" w:rsidRPr="00A10451">
        <w:rPr>
          <w:rFonts w:cs="David"/>
          <w:color w:val="000000" w:themeColor="text1"/>
        </w:rPr>
        <w:t>sensors</w:t>
      </w:r>
      <w:r w:rsidR="00EC1E67">
        <w:rPr>
          <w:rFonts w:cs="David"/>
          <w:color w:val="000000" w:themeColor="text1"/>
        </w:rPr>
        <w:t xml:space="preserve"> and</w:t>
      </w:r>
      <w:r w:rsidR="00227F69">
        <w:rPr>
          <w:rFonts w:cs="David"/>
          <w:color w:val="000000" w:themeColor="text1"/>
        </w:rPr>
        <w:t xml:space="preserve"> </w:t>
      </w:r>
      <w:r w:rsidR="00EC1E67">
        <w:rPr>
          <w:rFonts w:cs="David"/>
          <w:color w:val="000000" w:themeColor="text1"/>
        </w:rPr>
        <w:t xml:space="preserve">might </w:t>
      </w:r>
      <w:r w:rsidR="00227F69">
        <w:rPr>
          <w:rFonts w:cs="David"/>
          <w:color w:val="000000" w:themeColor="text1"/>
        </w:rPr>
        <w:t xml:space="preserve">indicate on low ability </w:t>
      </w:r>
      <w:r w:rsidR="0007354A">
        <w:rPr>
          <w:rFonts w:cs="David"/>
          <w:color w:val="000000" w:themeColor="text1"/>
        </w:rPr>
        <w:t xml:space="preserve">of such network </w:t>
      </w:r>
      <w:r w:rsidR="00227F69">
        <w:rPr>
          <w:rFonts w:cs="David"/>
          <w:color w:val="000000" w:themeColor="text1"/>
        </w:rPr>
        <w:t xml:space="preserve">to </w:t>
      </w:r>
      <w:r w:rsidR="008F6ABD">
        <w:t xml:space="preserve">resolve </w:t>
      </w:r>
      <w:r w:rsidR="0008619D">
        <w:t xml:space="preserve">the </w:t>
      </w:r>
      <w:r w:rsidR="008F6ABD">
        <w:t xml:space="preserve">specific </w:t>
      </w:r>
      <w:r w:rsidR="005C7200">
        <w:t>source term estimation problem</w:t>
      </w:r>
      <w:r w:rsidR="00227F69">
        <w:t xml:space="preserve">. </w:t>
      </w:r>
      <w:r w:rsidR="00702D60" w:rsidRPr="00A10451">
        <w:rPr>
          <w:rFonts w:cs="David" w:hint="cs"/>
        </w:rPr>
        <w:t>In general, when the number of sensors</w:t>
      </w:r>
      <w:r w:rsidR="004B7FAF">
        <w:rPr>
          <w:rFonts w:cs="David"/>
        </w:rPr>
        <w:t xml:space="preserve"> </w:t>
      </w:r>
      <m:oMath>
        <m:d>
          <m:dPr>
            <m:begChr m:val="|"/>
            <m:endChr m:val="|"/>
            <m:ctrlPr>
              <w:rPr>
                <w:rFonts w:ascii="Cambria Math" w:hAnsi="Cambria Math" w:cs="David" w:hint="cs"/>
              </w:rPr>
            </m:ctrlPr>
          </m:dPr>
          <m:e>
            <m:r>
              <w:rPr>
                <w:rFonts w:ascii="Cambria Math" w:hAnsi="Cambria Math" w:cs="David" w:hint="cs"/>
              </w:rPr>
              <m:t>R</m:t>
            </m:r>
          </m:e>
        </m:d>
      </m:oMath>
      <w:r w:rsidR="00702D60" w:rsidRPr="00A10451">
        <w:rPr>
          <w:rFonts w:cs="David" w:hint="cs"/>
        </w:rPr>
        <w:t xml:space="preserve"> increases, the PED values, calculated between </w:t>
      </w:r>
      <w:r w:rsidR="00702D60" w:rsidRPr="00A10451">
        <w:rPr>
          <w:rFonts w:cs="David" w:hint="cs"/>
          <w:color w:val="000000" w:themeColor="text1"/>
        </w:rPr>
        <w:t xml:space="preserve">two sets of active sources with different sizes </w:t>
      </w:r>
      <w:bookmarkStart w:id="180" w:name="OLE_LINK10"/>
      <w:bookmarkStart w:id="181" w:name="OLE_LINK11"/>
      <w:r w:rsidR="00702D60" w:rsidRPr="00A10451">
        <w:rPr>
          <w:rFonts w:cs="David" w:hint="cs"/>
          <w:color w:val="000000" w:themeColor="text1"/>
        </w:rPr>
        <w:t xml:space="preserve">{S}' </w:t>
      </w:r>
      <w:bookmarkEnd w:id="180"/>
      <w:bookmarkEnd w:id="181"/>
      <w:r w:rsidR="00702D60" w:rsidRPr="00A10451">
        <w:rPr>
          <w:rFonts w:cs="David" w:hint="cs"/>
          <w:color w:val="000000" w:themeColor="text1"/>
        </w:rPr>
        <w:t>and {S}", increases as well</w:t>
      </w:r>
      <w:r w:rsidR="00A455BA">
        <w:rPr>
          <w:rFonts w:cs="David"/>
          <w:color w:val="000000" w:themeColor="text1"/>
        </w:rPr>
        <w:t xml:space="preserve">. </w:t>
      </w:r>
    </w:p>
    <w:p w14:paraId="0D3D67DF" w14:textId="77777777" w:rsidR="00BE49CC" w:rsidRPr="00BE49CC" w:rsidRDefault="00BE49CC" w:rsidP="00E87BA7">
      <w:pPr>
        <w:ind w:right="-2"/>
      </w:pPr>
    </w:p>
    <w:p w14:paraId="2129EF3B" w14:textId="5FBCF638" w:rsidR="00BD1A2F" w:rsidRDefault="00A455BA" w:rsidP="00E87BA7">
      <w:pPr>
        <w:pStyle w:val="Heading3"/>
      </w:pPr>
      <w:bookmarkStart w:id="182" w:name="_Ref14950458"/>
      <w:bookmarkStart w:id="183" w:name="OLE_LINK18"/>
      <w:bookmarkStart w:id="184" w:name="OLE_LINK19"/>
      <w:bookmarkStart w:id="185" w:name="_Toc31024298"/>
      <w:r>
        <w:t>Optimization</w:t>
      </w:r>
      <w:bookmarkEnd w:id="182"/>
      <w:bookmarkEnd w:id="185"/>
    </w:p>
    <w:p w14:paraId="2AD4264C" w14:textId="68F9D8EE" w:rsidR="00260170" w:rsidRDefault="00EF7703" w:rsidP="00E87BA7">
      <w:pPr>
        <w:rPr>
          <w:rFonts w:cs="David"/>
        </w:rPr>
      </w:pPr>
      <w:r>
        <w:t xml:space="preserve">In the following, we describe the </w:t>
      </w:r>
      <w:r w:rsidR="00A455BA">
        <w:t xml:space="preserve">optimization </w:t>
      </w:r>
      <w:r>
        <w:t xml:space="preserve">problem of the first </w:t>
      </w:r>
      <w:r w:rsidR="00A455BA">
        <w:t>goal</w:t>
      </w:r>
      <w:r>
        <w:t xml:space="preserve"> </w:t>
      </w:r>
      <w:r w:rsidR="008C3A64">
        <w:t xml:space="preserve">of the </w:t>
      </w:r>
      <w:r>
        <w:t>proposed</w:t>
      </w:r>
      <w:r w:rsidR="008C3A64">
        <w:t xml:space="preserve"> work</w:t>
      </w:r>
      <w:r>
        <w:t xml:space="preserve">, i.e., the </w:t>
      </w:r>
      <w:r w:rsidR="003B0B97">
        <w:t xml:space="preserve">design of a </w:t>
      </w:r>
      <w:r>
        <w:t>spatial optimization model</w:t>
      </w:r>
      <w:r w:rsidR="003B0B97">
        <w:t xml:space="preserve">, where </w:t>
      </w:r>
      <w:bookmarkEnd w:id="183"/>
      <w:bookmarkEnd w:id="184"/>
      <w:r w:rsidR="00967170" w:rsidRPr="00A10451">
        <w:rPr>
          <w:rFonts w:cs="David" w:hint="cs"/>
        </w:rPr>
        <w:t xml:space="preserve">we </w:t>
      </w:r>
      <w:r w:rsidR="005016A9">
        <w:rPr>
          <w:rFonts w:cs="David"/>
        </w:rPr>
        <w:t xml:space="preserve">aim </w:t>
      </w:r>
      <w:r w:rsidR="006C14B9">
        <w:rPr>
          <w:rFonts w:cs="David"/>
        </w:rPr>
        <w:t>at</w:t>
      </w:r>
      <w:r w:rsidR="006C14B9" w:rsidRPr="00A10451">
        <w:rPr>
          <w:rFonts w:cs="David" w:hint="cs"/>
        </w:rPr>
        <w:t xml:space="preserve"> </w:t>
      </w:r>
      <w:r w:rsidR="00967170" w:rsidRPr="00A10451">
        <w:rPr>
          <w:rFonts w:cs="David" w:hint="cs"/>
        </w:rPr>
        <w:t>find</w:t>
      </w:r>
      <w:r w:rsidR="006C14B9">
        <w:rPr>
          <w:rFonts w:cs="David"/>
        </w:rPr>
        <w:t>ing</w:t>
      </w:r>
      <w:r w:rsidR="00967170" w:rsidRPr="00A10451">
        <w:rPr>
          <w:rFonts w:cs="David" w:hint="cs"/>
        </w:rPr>
        <w:t xml:space="preserve"> </w:t>
      </w:r>
      <w:r w:rsidR="00DC6294" w:rsidRPr="00A10451">
        <w:rPr>
          <w:rFonts w:cs="David" w:hint="cs"/>
        </w:rPr>
        <w:t>an</w:t>
      </w:r>
      <w:r w:rsidR="000C6402" w:rsidRPr="00A10451">
        <w:rPr>
          <w:rFonts w:cs="David" w:hint="cs"/>
        </w:rPr>
        <w:t xml:space="preserve"> </w:t>
      </w:r>
      <w:r w:rsidR="00DC6294" w:rsidRPr="00A10451">
        <w:rPr>
          <w:rFonts w:cs="David" w:hint="cs"/>
        </w:rPr>
        <w:t xml:space="preserve">optimal deployment </w:t>
      </w:r>
      <w:r w:rsidR="005016A9">
        <w:rPr>
          <w:rFonts w:cs="David"/>
        </w:rPr>
        <w:t xml:space="preserve">(number and locations) </w:t>
      </w:r>
      <w:r w:rsidR="00DC6294" w:rsidRPr="00A10451">
        <w:rPr>
          <w:rFonts w:cs="David" w:hint="cs"/>
        </w:rPr>
        <w:t xml:space="preserve">of a </w:t>
      </w:r>
      <w:r w:rsidR="00564EA9" w:rsidRPr="00A10451">
        <w:rPr>
          <w:rFonts w:cs="David" w:hint="cs"/>
        </w:rPr>
        <w:t>set</w:t>
      </w:r>
      <w:r w:rsidR="003F0C5A" w:rsidRPr="00A10451">
        <w:rPr>
          <w:rFonts w:cs="David" w:hint="cs"/>
        </w:rPr>
        <w:t xml:space="preserve"> of sensors</w:t>
      </w:r>
      <w:r w:rsidR="00564EA9" w:rsidRPr="00A10451">
        <w:rPr>
          <w:rFonts w:cs="David" w:hint="cs"/>
        </w:rPr>
        <w:t xml:space="preserve"> </w:t>
      </w:r>
      <m:oMath>
        <m:r>
          <m:rPr>
            <m:sty m:val="p"/>
          </m:rPr>
          <w:rPr>
            <w:rFonts w:ascii="Cambria Math" w:hAnsi="Cambria Math" w:cs="David" w:hint="cs"/>
          </w:rPr>
          <m:t>{R}</m:t>
        </m:r>
      </m:oMath>
      <w:r w:rsidR="00756237">
        <w:rPr>
          <w:rFonts w:cs="David"/>
        </w:rPr>
        <w:t xml:space="preserve">, considering a set of potential positions in </w:t>
      </w:r>
      <w:r w:rsidR="000D5884">
        <w:rPr>
          <w:rFonts w:cs="David"/>
        </w:rPr>
        <w:t xml:space="preserve">the </w:t>
      </w:r>
      <w:r w:rsidR="00756237" w:rsidRPr="00A10451">
        <w:rPr>
          <w:rFonts w:cs="David" w:hint="cs"/>
        </w:rPr>
        <w:t>region of interest</w:t>
      </w:r>
      <w:r w:rsidR="00995D5A">
        <w:rPr>
          <w:rFonts w:cs="David"/>
        </w:rPr>
        <w:t xml:space="preserve">. </w:t>
      </w:r>
    </w:p>
    <w:p w14:paraId="48E9EEA7" w14:textId="3030D70F" w:rsidR="008C3A64" w:rsidRPr="00AF5F5B" w:rsidRDefault="008C3A64" w:rsidP="00E87BA7">
      <w:pPr>
        <w:ind w:firstLine="720"/>
      </w:pPr>
      <w:r w:rsidRPr="00A10451">
        <w:rPr>
          <w:rFonts w:cs="David" w:hint="cs"/>
        </w:rPr>
        <w:t xml:space="preserve">The network of sensors </w:t>
      </w:r>
      <w:r>
        <w:rPr>
          <w:rFonts w:cs="David"/>
        </w:rPr>
        <w:t xml:space="preserve">to be </w:t>
      </w:r>
      <w:r w:rsidRPr="00A10451">
        <w:rPr>
          <w:rFonts w:cs="David" w:hint="cs"/>
        </w:rPr>
        <w:t>deployed</w:t>
      </w:r>
      <w:r>
        <w:rPr>
          <w:rFonts w:cs="David"/>
        </w:rPr>
        <w:t>, c</w:t>
      </w:r>
      <w:r w:rsidRPr="00A10451">
        <w:rPr>
          <w:rFonts w:cs="David"/>
        </w:rPr>
        <w:t>onsiders</w:t>
      </w:r>
      <w:r w:rsidRPr="00A10451">
        <w:rPr>
          <w:rFonts w:cs="David" w:hint="cs"/>
        </w:rPr>
        <w:t xml:space="preserve"> the varying meteorological conditions. Hence, our objective takes into account the discrete frequencies of each possible </w:t>
      </w:r>
      <w:bookmarkStart w:id="186" w:name="OLE_LINK30"/>
      <w:bookmarkStart w:id="187" w:name="OLE_LINK31"/>
      <w:r w:rsidRPr="00A10451">
        <w:rPr>
          <w:rFonts w:cs="David" w:hint="cs"/>
        </w:rPr>
        <w:t>meteorological combination</w:t>
      </w:r>
      <w:r>
        <w:rPr>
          <w:rFonts w:cs="David"/>
        </w:rPr>
        <w:t xml:space="preserve"> </w:t>
      </w:r>
      <w:bookmarkEnd w:id="186"/>
      <w:bookmarkEnd w:id="187"/>
      <w:r w:rsidRPr="00A10451">
        <w:rPr>
          <w:rFonts w:cs="David" w:hint="cs"/>
        </w:rPr>
        <w:t>of wind speed</w:t>
      </w:r>
      <w:r>
        <w:rPr>
          <w:rFonts w:cs="David"/>
        </w:rPr>
        <w:t xml:space="preserve"> (WS)</w:t>
      </w:r>
      <w:r w:rsidRPr="00A10451">
        <w:rPr>
          <w:rFonts w:cs="David" w:hint="cs"/>
        </w:rPr>
        <w:t>, wind direction</w:t>
      </w:r>
      <w:r>
        <w:rPr>
          <w:rFonts w:cs="David"/>
        </w:rPr>
        <w:t xml:space="preserve"> (WD)</w:t>
      </w:r>
      <w:r w:rsidRPr="00A10451">
        <w:rPr>
          <w:rFonts w:cs="David" w:hint="cs"/>
        </w:rPr>
        <w:t xml:space="preserve"> and </w:t>
      </w:r>
      <w:proofErr w:type="spellStart"/>
      <w:r w:rsidRPr="00A10451">
        <w:rPr>
          <w:rFonts w:cs="David" w:hint="cs"/>
        </w:rPr>
        <w:t>Pasquill</w:t>
      </w:r>
      <w:proofErr w:type="spellEnd"/>
      <w:r w:rsidRPr="00A10451">
        <w:rPr>
          <w:rFonts w:cs="David" w:hint="cs"/>
        </w:rPr>
        <w:t>–Gifford atmospheric stability class</w:t>
      </w:r>
      <w:r>
        <w:rPr>
          <w:rFonts w:cs="David"/>
        </w:rPr>
        <w:t xml:space="preserve"> (SC)</w:t>
      </w:r>
      <w:r w:rsidRPr="00A10451">
        <w:rPr>
          <w:rFonts w:cs="David" w:hint="cs"/>
        </w:rPr>
        <w:t>.</w:t>
      </w:r>
      <w:r>
        <w:rPr>
          <w:rFonts w:cs="David"/>
        </w:rPr>
        <w:t xml:space="preserve"> Each combination </w:t>
      </w:r>
      <w:bookmarkStart w:id="188" w:name="OLE_LINK103"/>
      <w:bookmarkStart w:id="189" w:name="OLE_LINK104"/>
      <w:r>
        <w:rPr>
          <w:rFonts w:cs="David"/>
        </w:rPr>
        <w:t xml:space="preserve">(WS, WD, SC) </w:t>
      </w:r>
      <w:bookmarkEnd w:id="188"/>
      <w:bookmarkEnd w:id="189"/>
      <w:r>
        <w:rPr>
          <w:rFonts w:cs="David"/>
        </w:rPr>
        <w:t xml:space="preserve">is assumed to have a probability of </w:t>
      </w:r>
      <m:oMath>
        <m:r>
          <w:rPr>
            <w:rFonts w:ascii="Cambria Math" w:hAnsi="Cambria Math" w:cs="David"/>
          </w:rPr>
          <m:t>p</m:t>
        </m:r>
      </m:oMath>
      <w:r>
        <w:rPr>
          <w:rFonts w:cs="David"/>
        </w:rPr>
        <w:t xml:space="preserve"> to occur, </w:t>
      </w:r>
      <w:r w:rsidRPr="00A10451">
        <w:rPr>
          <w:rFonts w:cs="David"/>
        </w:rPr>
        <w:t>such</w:t>
      </w:r>
      <w:r>
        <w:rPr>
          <w:rFonts w:cs="David"/>
        </w:rPr>
        <w:t xml:space="preserve"> that </w:t>
      </w:r>
      <m:oMath>
        <m:nary>
          <m:naryPr>
            <m:chr m:val="∑"/>
            <m:limLoc m:val="undOvr"/>
            <m:subHide m:val="1"/>
            <m:supHide m:val="1"/>
            <m:ctrlPr>
              <w:rPr>
                <w:rFonts w:ascii="Cambria Math" w:hAnsi="Cambria Math" w:cs="David"/>
                <w:i/>
              </w:rPr>
            </m:ctrlPr>
          </m:naryPr>
          <m:sub/>
          <m:sup/>
          <m:e>
            <w:bookmarkStart w:id="190" w:name="OLE_LINK16"/>
            <w:bookmarkStart w:id="191" w:name="OLE_LINK17"/>
            <m:r>
              <w:rPr>
                <w:rFonts w:ascii="Cambria Math" w:hAnsi="Cambria Math" w:cs="David"/>
              </w:rPr>
              <m:t>p</m:t>
            </m:r>
            <w:bookmarkEnd w:id="190"/>
            <w:bookmarkEnd w:id="191"/>
            <m:r>
              <w:rPr>
                <w:rFonts w:ascii="Cambria Math" w:hAnsi="Cambria Math" w:cs="David"/>
              </w:rPr>
              <m:t>=1</m:t>
            </m:r>
          </m:e>
        </m:nary>
      </m:oMath>
      <w:r>
        <w:rPr>
          <w:rFonts w:cs="David"/>
        </w:rPr>
        <w:t xml:space="preserve">. The Gaussian plume model is applied </w:t>
      </w:r>
      <w:r w:rsidR="001F3814">
        <w:rPr>
          <w:rFonts w:cs="David"/>
        </w:rPr>
        <w:t>with</w:t>
      </w:r>
      <w:r>
        <w:rPr>
          <w:rFonts w:cs="David"/>
        </w:rPr>
        <w:t xml:space="preserve"> all </w:t>
      </w:r>
      <w:r w:rsidRPr="00A10451">
        <w:rPr>
          <w:rFonts w:cs="David" w:hint="cs"/>
        </w:rPr>
        <w:t>meteorological combination</w:t>
      </w:r>
      <w:r>
        <w:rPr>
          <w:rFonts w:cs="David"/>
        </w:rPr>
        <w:t xml:space="preserve">s, </w:t>
      </w:r>
      <w:bookmarkStart w:id="192" w:name="OLE_LINK22"/>
      <w:bookmarkStart w:id="193" w:name="OLE_LINK23"/>
      <w:r>
        <w:rPr>
          <w:rFonts w:cs="David"/>
        </w:rPr>
        <w:t xml:space="preserve">to obtain </w:t>
      </w:r>
      <w:r w:rsidRPr="00A10451">
        <w:rPr>
          <w:rFonts w:cs="David" w:hint="cs"/>
        </w:rPr>
        <w:t>steady state solutions of pollution concentration map</w:t>
      </w:r>
      <w:r>
        <w:rPr>
          <w:rFonts w:cs="David"/>
        </w:rPr>
        <w:t>s</w:t>
      </w:r>
      <w:r w:rsidRPr="00A10451">
        <w:rPr>
          <w:rFonts w:cs="David" w:hint="cs"/>
        </w:rPr>
        <w:t xml:space="preserve">. Each concentration map </w:t>
      </w:r>
      <w:r>
        <w:rPr>
          <w:rFonts w:cs="David"/>
        </w:rPr>
        <w:t>is</w:t>
      </w:r>
      <w:r w:rsidRPr="00A10451">
        <w:rPr>
          <w:rFonts w:cs="David" w:hint="cs"/>
        </w:rPr>
        <w:t xml:space="preserve"> given a weight according to the </w:t>
      </w:r>
      <w:r>
        <w:rPr>
          <w:rFonts w:cs="David"/>
        </w:rPr>
        <w:t xml:space="preserve">meteorological </w:t>
      </w:r>
      <w:r w:rsidRPr="00A10451">
        <w:rPr>
          <w:rFonts w:cs="David" w:hint="cs"/>
        </w:rPr>
        <w:t>frequenc</w:t>
      </w:r>
      <w:r>
        <w:rPr>
          <w:rFonts w:cs="David"/>
        </w:rPr>
        <w:t xml:space="preserve">ies </w:t>
      </w:r>
      <w:r w:rsidRPr="00A10451">
        <w:rPr>
          <w:rFonts w:cs="David" w:hint="cs"/>
        </w:rPr>
        <w:t>derived</w:t>
      </w:r>
      <w:r>
        <w:rPr>
          <w:rFonts w:cs="David"/>
        </w:rPr>
        <w:t xml:space="preserve"> and so the average concentration map is generated to all sets of active/non-active combinations of sources.  </w:t>
      </w:r>
      <w:bookmarkEnd w:id="192"/>
      <w:bookmarkEnd w:id="193"/>
    </w:p>
    <w:p w14:paraId="2DBF7E39" w14:textId="6CA01B78" w:rsidR="00D151B4" w:rsidRPr="00255DF0" w:rsidRDefault="00FA5937" w:rsidP="00E87BA7">
      <w:pPr>
        <w:ind w:firstLine="720"/>
      </w:pPr>
      <w:r w:rsidRPr="00A10451">
        <w:rPr>
          <w:rFonts w:cs="David" w:hint="cs"/>
          <w:color w:val="000000" w:themeColor="text1"/>
        </w:rPr>
        <w:t xml:space="preserve">Given that the </w:t>
      </w:r>
      <w:r w:rsidR="00607214">
        <w:rPr>
          <w:rFonts w:cs="David"/>
          <w:color w:val="000000" w:themeColor="text1"/>
        </w:rPr>
        <w:t>deployment</w:t>
      </w:r>
      <w:r w:rsidR="00607214" w:rsidRPr="00A10451">
        <w:rPr>
          <w:rFonts w:cs="David" w:hint="cs"/>
          <w:color w:val="000000" w:themeColor="text1"/>
        </w:rPr>
        <w:t xml:space="preserve"> </w:t>
      </w:r>
      <w:r w:rsidRPr="00A10451">
        <w:rPr>
          <w:rFonts w:cs="David" w:hint="cs"/>
          <w:color w:val="000000" w:themeColor="text1"/>
        </w:rPr>
        <w:t xml:space="preserve">of a set of sensors is an expensive task due to sensors’ cost and maintenance, we may wish to minimize the number of </w:t>
      </w:r>
      <w:r w:rsidR="00AC3529" w:rsidRPr="00A10451">
        <w:rPr>
          <w:rFonts w:cs="David" w:hint="cs"/>
          <w:color w:val="000000" w:themeColor="text1"/>
        </w:rPr>
        <w:t xml:space="preserve">sensors in use, and place them in a </w:t>
      </w:r>
      <w:r w:rsidR="00F76E70" w:rsidRPr="00A10451">
        <w:rPr>
          <w:rFonts w:cs="David" w:hint="cs"/>
          <w:color w:val="000000" w:themeColor="text1"/>
        </w:rPr>
        <w:t xml:space="preserve">set of </w:t>
      </w:r>
      <w:r w:rsidR="00AC3529" w:rsidRPr="00A10451">
        <w:rPr>
          <w:rFonts w:cs="David" w:hint="cs"/>
          <w:color w:val="000000" w:themeColor="text1"/>
        </w:rPr>
        <w:t>location</w:t>
      </w:r>
      <w:r w:rsidR="00F76E70" w:rsidRPr="00A10451">
        <w:rPr>
          <w:rFonts w:cs="David" w:hint="cs"/>
          <w:color w:val="000000" w:themeColor="text1"/>
        </w:rPr>
        <w:t xml:space="preserve">s </w:t>
      </w:r>
      <w:r w:rsidR="00364CB2" w:rsidRPr="00A10451">
        <w:rPr>
          <w:rFonts w:cs="David" w:hint="cs"/>
          <w:color w:val="000000" w:themeColor="text1"/>
        </w:rPr>
        <w:t xml:space="preserve">that </w:t>
      </w:r>
      <w:r w:rsidR="00B33A20" w:rsidRPr="00A10451">
        <w:rPr>
          <w:rFonts w:cs="David" w:hint="cs"/>
          <w:color w:val="000000" w:themeColor="text1"/>
        </w:rPr>
        <w:t xml:space="preserve">together </w:t>
      </w:r>
      <w:r w:rsidR="00873505">
        <w:rPr>
          <w:rFonts w:cs="David"/>
          <w:color w:val="000000" w:themeColor="text1"/>
        </w:rPr>
        <w:t>generate</w:t>
      </w:r>
      <w:r w:rsidR="00873505" w:rsidRPr="00A10451">
        <w:rPr>
          <w:rFonts w:cs="David" w:hint="cs"/>
          <w:color w:val="000000" w:themeColor="text1"/>
        </w:rPr>
        <w:t xml:space="preserve"> </w:t>
      </w:r>
      <w:r w:rsidR="00364CB2" w:rsidRPr="00A10451">
        <w:rPr>
          <w:rFonts w:cs="David" w:hint="cs"/>
          <w:color w:val="000000" w:themeColor="text1"/>
        </w:rPr>
        <w:t>the h</w:t>
      </w:r>
      <w:r w:rsidR="004006F3" w:rsidRPr="00A10451">
        <w:rPr>
          <w:rFonts w:cs="David" w:hint="cs"/>
          <w:color w:val="000000" w:themeColor="text1"/>
        </w:rPr>
        <w:t>ighest</w:t>
      </w:r>
      <w:r w:rsidR="00F76E70" w:rsidRPr="00A10451">
        <w:rPr>
          <w:rFonts w:cs="David" w:hint="cs"/>
          <w:color w:val="000000" w:themeColor="text1"/>
        </w:rPr>
        <w:t xml:space="preserve"> PED value</w:t>
      </w:r>
      <w:r w:rsidR="00BF6FD8" w:rsidRPr="00A10451">
        <w:rPr>
          <w:rFonts w:cs="David" w:hint="cs"/>
          <w:color w:val="000000" w:themeColor="text1"/>
        </w:rPr>
        <w:t xml:space="preserve">, </w:t>
      </w:r>
      <w:r w:rsidR="00150D0E" w:rsidRPr="00A10451">
        <w:rPr>
          <w:rFonts w:cs="David" w:hint="cs"/>
          <w:color w:val="000000" w:themeColor="text1"/>
        </w:rPr>
        <w:t>which represents</w:t>
      </w:r>
      <w:r w:rsidR="00F76E70" w:rsidRPr="00A10451">
        <w:rPr>
          <w:rFonts w:cs="David" w:hint="cs"/>
          <w:color w:val="000000" w:themeColor="text1"/>
        </w:rPr>
        <w:t xml:space="preserve"> </w:t>
      </w:r>
      <w:r w:rsidR="003B33E7" w:rsidRPr="00A10451">
        <w:rPr>
          <w:rFonts w:cs="David" w:hint="cs"/>
          <w:color w:val="000000" w:themeColor="text1"/>
        </w:rPr>
        <w:t>the best</w:t>
      </w:r>
      <w:r w:rsidR="00F76E70" w:rsidRPr="00A10451">
        <w:rPr>
          <w:rFonts w:cs="David" w:hint="cs"/>
          <w:color w:val="000000" w:themeColor="text1"/>
        </w:rPr>
        <w:t xml:space="preserve"> </w:t>
      </w:r>
      <w:r w:rsidR="001F47C3" w:rsidRPr="00A10451">
        <w:rPr>
          <w:rFonts w:cs="David" w:hint="cs"/>
          <w:color w:val="000000" w:themeColor="text1"/>
        </w:rPr>
        <w:t xml:space="preserve">ability of those sensors </w:t>
      </w:r>
      <w:r w:rsidR="008D7D4C" w:rsidRPr="00A10451">
        <w:rPr>
          <w:rFonts w:cs="David" w:hint="cs"/>
          <w:color w:val="000000" w:themeColor="text1"/>
        </w:rPr>
        <w:t xml:space="preserve">to </w:t>
      </w:r>
      <w:r w:rsidR="00873505">
        <w:rPr>
          <w:rFonts w:cs="David"/>
          <w:color w:val="000000" w:themeColor="text1"/>
        </w:rPr>
        <w:t xml:space="preserve">detect </w:t>
      </w:r>
      <w:r w:rsidR="00873505">
        <w:rPr>
          <w:rFonts w:cs="David"/>
          <w:color w:val="000000"/>
        </w:rPr>
        <w:t xml:space="preserve">changes </w:t>
      </w:r>
      <w:r w:rsidR="00873505">
        <w:t>in industrial</w:t>
      </w:r>
      <w:r w:rsidR="00A3004B">
        <w:t xml:space="preserve"> gas emissions.</w:t>
      </w:r>
      <w:r w:rsidR="00E46E5E">
        <w:t xml:space="preserve"> </w:t>
      </w:r>
      <w:r w:rsidR="0036719E" w:rsidRPr="00A10451">
        <w:rPr>
          <w:rFonts w:cs="David" w:hint="cs"/>
        </w:rPr>
        <w:t xml:space="preserve">The first </w:t>
      </w:r>
      <w:bookmarkStart w:id="194" w:name="OLE_LINK8"/>
      <w:bookmarkStart w:id="195" w:name="OLE_LINK9"/>
      <w:r w:rsidR="0036719E" w:rsidRPr="00A10451">
        <w:rPr>
          <w:rFonts w:cs="David" w:hint="cs"/>
        </w:rPr>
        <w:t xml:space="preserve">objective </w:t>
      </w:r>
      <w:bookmarkEnd w:id="194"/>
      <w:bookmarkEnd w:id="195"/>
      <w:r w:rsidR="0036719E" w:rsidRPr="00A10451">
        <w:rPr>
          <w:rFonts w:cs="David" w:hint="cs"/>
        </w:rPr>
        <w:t xml:space="preserve">is then to </w:t>
      </w:r>
      <w:r w:rsidR="00980C41">
        <w:rPr>
          <w:rFonts w:cs="David"/>
        </w:rPr>
        <w:t>minimize the</w:t>
      </w:r>
      <w:r w:rsidR="0036719E" w:rsidRPr="00A10451">
        <w:rPr>
          <w:rFonts w:cs="David" w:hint="cs"/>
        </w:rPr>
        <w:t xml:space="preserve"> number of sensors deployed: </w:t>
      </w:r>
    </w:p>
    <w:p w14:paraId="502B0B33" w14:textId="77777777" w:rsidR="00D151B4" w:rsidRDefault="00D151B4" w:rsidP="00E87BA7">
      <w:pPr>
        <w:rPr>
          <w:rFonts w:cs="David"/>
        </w:rPr>
      </w:pPr>
    </w:p>
    <w:tbl>
      <w:tblPr>
        <w:tblStyle w:val="TableGrid"/>
        <w:tblW w:w="8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0"/>
        <w:gridCol w:w="834"/>
      </w:tblGrid>
      <w:tr w:rsidR="00D151B4" w:rsidRPr="00A10451" w14:paraId="2023D1BF" w14:textId="77777777" w:rsidTr="0085103F">
        <w:trPr>
          <w:trHeight w:val="617"/>
        </w:trPr>
        <w:tc>
          <w:tcPr>
            <w:tcW w:w="7300" w:type="dxa"/>
          </w:tcPr>
          <w:p w14:paraId="6DFF3D41" w14:textId="10707C8E" w:rsidR="00D151B4" w:rsidRPr="00D151B4" w:rsidRDefault="006E756F" w:rsidP="00E87BA7">
            <w:pPr>
              <w:rPr>
                <w:rFonts w:cs="David"/>
                <w:iCs/>
              </w:rPr>
            </w:pPr>
            <m:oMathPara>
              <m:oMath>
                <m:sSub>
                  <m:sSubPr>
                    <m:ctrlPr>
                      <w:rPr>
                        <w:rFonts w:ascii="Cambria Math" w:hAnsi="Cambria Math" w:cs="David" w:hint="cs"/>
                        <w:iCs/>
                      </w:rPr>
                    </m:ctrlPr>
                  </m:sSubPr>
                  <m:e>
                    <m:r>
                      <m:rPr>
                        <m:sty m:val="p"/>
                      </m:rPr>
                      <w:rPr>
                        <w:rFonts w:ascii="Cambria Math" w:hAnsi="Cambria Math" w:cs="David" w:hint="cs"/>
                      </w:rPr>
                      <m:t>Ψ</m:t>
                    </m:r>
                  </m:e>
                  <m:sub>
                    <m:r>
                      <m:rPr>
                        <m:sty m:val="p"/>
                      </m:rPr>
                      <w:rPr>
                        <w:rFonts w:ascii="Cambria Math" w:hAnsi="Cambria Math" w:cs="David" w:hint="cs"/>
                      </w:rPr>
                      <m:t>#r</m:t>
                    </m:r>
                  </m:sub>
                </m:sSub>
                <m:r>
                  <m:rPr>
                    <m:sty m:val="p"/>
                  </m:rPr>
                  <w:rPr>
                    <w:rFonts w:ascii="Cambria Math" w:hAnsi="Cambria Math" w:cs="David" w:hint="cs"/>
                  </w:rPr>
                  <m:t>=</m:t>
                </m:r>
                <m:sSub>
                  <m:sSubPr>
                    <m:ctrlPr>
                      <w:rPr>
                        <w:rFonts w:ascii="Cambria Math" w:hAnsi="Cambria Math" w:cs="David" w:hint="cs"/>
                        <w:iCs/>
                      </w:rPr>
                    </m:ctrlPr>
                  </m:sSubPr>
                  <m:e>
                    <m:func>
                      <m:funcPr>
                        <m:ctrlPr>
                          <w:rPr>
                            <w:rFonts w:ascii="Cambria Math" w:hAnsi="Cambria Math" w:cs="David" w:hint="cs"/>
                            <w:iCs/>
                          </w:rPr>
                        </m:ctrlPr>
                      </m:funcPr>
                      <m:fName>
                        <m:limLow>
                          <m:limLowPr>
                            <m:ctrlPr>
                              <w:rPr>
                                <w:rFonts w:ascii="Cambria Math" w:hAnsi="Cambria Math" w:cs="David" w:hint="cs"/>
                                <w:iCs/>
                              </w:rPr>
                            </m:ctrlPr>
                          </m:limLowPr>
                          <m:e>
                            <m:r>
                              <m:rPr>
                                <m:sty m:val="p"/>
                              </m:rPr>
                              <w:rPr>
                                <w:rFonts w:ascii="Cambria Math" w:hAnsi="Cambria Math" w:cs="David" w:hint="cs"/>
                              </w:rPr>
                              <m:t>min</m:t>
                            </m:r>
                          </m:e>
                          <m:lim>
                            <m:d>
                              <m:dPr>
                                <m:begChr m:val="{"/>
                                <m:endChr m:val="}"/>
                                <m:ctrlPr>
                                  <w:rPr>
                                    <w:rFonts w:ascii="Cambria Math" w:hAnsi="Cambria Math" w:cs="David" w:hint="cs"/>
                                    <w:iCs/>
                                  </w:rPr>
                                </m:ctrlPr>
                              </m:dPr>
                              <m:e>
                                <m:r>
                                  <m:rPr>
                                    <m:sty m:val="p"/>
                                  </m:rPr>
                                  <w:rPr>
                                    <w:rFonts w:ascii="Cambria Math" w:hAnsi="Cambria Math" w:cs="David" w:hint="cs"/>
                                  </w:rPr>
                                  <m:t>R</m:t>
                                </m:r>
                              </m:e>
                            </m:d>
                          </m:lim>
                        </m:limLow>
                      </m:fName>
                      <m:e>
                        <m:d>
                          <m:dPr>
                            <m:begChr m:val="|"/>
                            <m:endChr m:val="|"/>
                            <m:ctrlPr>
                              <w:rPr>
                                <w:rFonts w:ascii="Cambria Math" w:hAnsi="Cambria Math" w:cs="David" w:hint="cs"/>
                                <w:iCs/>
                              </w:rPr>
                            </m:ctrlPr>
                          </m:dPr>
                          <m:e>
                            <m:r>
                              <m:rPr>
                                <m:sty m:val="p"/>
                              </m:rPr>
                              <w:rPr>
                                <w:rFonts w:ascii="Cambria Math" w:hAnsi="Cambria Math" w:cs="David" w:hint="cs"/>
                              </w:rPr>
                              <m:t>R</m:t>
                            </m:r>
                          </m:e>
                        </m:d>
                      </m:e>
                    </m:func>
                  </m:e>
                  <m:sub>
                    <m:r>
                      <m:rPr>
                        <m:sty m:val="p"/>
                      </m:rPr>
                      <w:rPr>
                        <w:rFonts w:ascii="Cambria Math" w:hAnsi="Cambria Math" w:cs="David" w:hint="cs"/>
                      </w:rPr>
                      <m:t xml:space="preserve"> </m:t>
                    </m:r>
                  </m:sub>
                </m:sSub>
              </m:oMath>
            </m:oMathPara>
          </w:p>
        </w:tc>
        <w:tc>
          <w:tcPr>
            <w:tcW w:w="834" w:type="dxa"/>
            <w:vAlign w:val="center"/>
          </w:tcPr>
          <w:p w14:paraId="73DDD43B" w14:textId="7BF02C19" w:rsidR="00D151B4" w:rsidRPr="00A10451" w:rsidRDefault="00D151B4" w:rsidP="00E87BA7">
            <w:pPr>
              <w:ind w:right="-2"/>
              <w:jc w:val="center"/>
              <w:rPr>
                <w:rFonts w:cs="David"/>
                <w:color w:val="000000"/>
              </w:rPr>
            </w:pPr>
            <w:r w:rsidRPr="00A10451">
              <w:rPr>
                <w:rFonts w:cs="David" w:hint="cs"/>
                <w:color w:val="000000"/>
              </w:rPr>
              <w:t>(</w:t>
            </w:r>
            <w:bookmarkStart w:id="196" w:name="equation_5"/>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6</w:t>
            </w:r>
            <w:r w:rsidRPr="00A10451">
              <w:rPr>
                <w:rFonts w:cs="David" w:hint="cs"/>
                <w:color w:val="000000"/>
              </w:rPr>
              <w:fldChar w:fldCharType="end"/>
            </w:r>
            <w:bookmarkEnd w:id="196"/>
            <w:r w:rsidRPr="00A10451">
              <w:rPr>
                <w:rFonts w:cs="David" w:hint="cs"/>
                <w:color w:val="000000"/>
              </w:rPr>
              <w:t>)</w:t>
            </w:r>
          </w:p>
        </w:tc>
      </w:tr>
    </w:tbl>
    <w:p w14:paraId="60E66653" w14:textId="77777777" w:rsidR="006E0812" w:rsidRDefault="006E0812" w:rsidP="00E87BA7">
      <w:pPr>
        <w:ind w:firstLine="720"/>
        <w:rPr>
          <w:rFonts w:cs="David"/>
        </w:rPr>
      </w:pPr>
    </w:p>
    <w:p w14:paraId="4B88BD05" w14:textId="633DE646" w:rsidR="000B65BF" w:rsidRDefault="001B5B9A" w:rsidP="00E87BA7">
      <w:pPr>
        <w:rPr>
          <w:rFonts w:cs="David"/>
        </w:rPr>
      </w:pPr>
      <w:r w:rsidRPr="00A10451">
        <w:rPr>
          <w:rFonts w:cs="David" w:hint="cs"/>
        </w:rPr>
        <w:t xml:space="preserve">It is possible to phrase several different objective functions that maximize </w:t>
      </w:r>
      <w:r w:rsidR="00ED575E" w:rsidRPr="00A10451">
        <w:rPr>
          <w:rFonts w:cs="David" w:hint="cs"/>
        </w:rPr>
        <w:t>the PED value</w:t>
      </w:r>
      <w:r w:rsidR="004B1E38">
        <w:rPr>
          <w:rFonts w:cs="David"/>
        </w:rPr>
        <w:t xml:space="preserve"> and conflicts with the minimization of the number of sensors</w:t>
      </w:r>
      <w:r w:rsidR="00ED575E" w:rsidRPr="00A10451">
        <w:rPr>
          <w:rFonts w:cs="David" w:hint="cs"/>
        </w:rPr>
        <w:t xml:space="preserve">. </w:t>
      </w:r>
      <w:r w:rsidR="00874BF9">
        <w:rPr>
          <w:rFonts w:cs="David"/>
        </w:rPr>
        <w:t xml:space="preserve">We suggest </w:t>
      </w:r>
      <w:r w:rsidR="000B65BF">
        <w:rPr>
          <w:rFonts w:cs="David"/>
        </w:rPr>
        <w:t xml:space="preserve">here </w:t>
      </w:r>
      <w:r w:rsidR="00874BF9">
        <w:rPr>
          <w:rFonts w:cs="David"/>
        </w:rPr>
        <w:t xml:space="preserve">several possible </w:t>
      </w:r>
      <w:r w:rsidR="00A16988" w:rsidRPr="00A10451">
        <w:rPr>
          <w:rFonts w:cs="David" w:hint="cs"/>
        </w:rPr>
        <w:t>objective</w:t>
      </w:r>
      <w:r w:rsidR="00A16988">
        <w:rPr>
          <w:rFonts w:cs="David"/>
        </w:rPr>
        <w:t>s</w:t>
      </w:r>
      <w:r w:rsidR="000B65BF">
        <w:rPr>
          <w:rFonts w:cs="David"/>
        </w:rPr>
        <w:t>:</w:t>
      </w:r>
    </w:p>
    <w:p w14:paraId="7BEDC792" w14:textId="43CEDF9F" w:rsidR="00F53BB1" w:rsidRPr="009B795D" w:rsidRDefault="002134B3" w:rsidP="00FA54A3">
      <w:pPr>
        <w:pStyle w:val="ListParagraph"/>
        <w:numPr>
          <w:ilvl w:val="0"/>
          <w:numId w:val="29"/>
        </w:numPr>
        <w:rPr>
          <w:rFonts w:cs="David"/>
        </w:rPr>
      </w:pPr>
      <w:r w:rsidRPr="00235598">
        <w:rPr>
          <w:rFonts w:cs="David"/>
        </w:rPr>
        <w:t xml:space="preserve">Taking the </w:t>
      </w:r>
      <w:r w:rsidR="00083C98">
        <w:rPr>
          <w:rFonts w:cs="David"/>
        </w:rPr>
        <w:t>average</w:t>
      </w:r>
      <w:r w:rsidRPr="00235598">
        <w:rPr>
          <w:rFonts w:cs="David"/>
        </w:rPr>
        <w:t xml:space="preserve"> of minimal PED values </w:t>
      </w:r>
      <w:r w:rsidR="00FA0A7B" w:rsidRPr="00235598">
        <w:rPr>
          <w:rFonts w:cs="David"/>
        </w:rPr>
        <w:t>out of</w:t>
      </w:r>
      <w:r w:rsidR="0015250A" w:rsidRPr="00235598">
        <w:rPr>
          <w:rFonts w:cs="David"/>
        </w:rPr>
        <w:t xml:space="preserve"> each transformation </w:t>
      </w:r>
      <w:r w:rsidR="00FA0A7B" w:rsidRPr="00235598">
        <w:rPr>
          <w:rFonts w:cs="David"/>
        </w:rPr>
        <w:t>pair</w:t>
      </w:r>
      <w:r w:rsidR="0015250A" w:rsidRPr="00235598">
        <w:rPr>
          <w:rFonts w:cs="David"/>
        </w:rPr>
        <w:t xml:space="preserve"> </w:t>
      </w:r>
      <m:oMath>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r>
          <m:rPr>
            <m:sty m:val="p"/>
          </m:rPr>
          <w:rPr>
            <w:rFonts w:ascii="Cambria Math" w:hAnsi="Cambria Math" w:cs="David"/>
            <w:color w:val="000000" w:themeColor="text1"/>
          </w:rPr>
          <m:t>↔</m:t>
        </m:r>
        <m:d>
          <m:dPr>
            <m:begChr m:val="{"/>
            <m:endChr m:val="}"/>
            <m:ctrlPr>
              <w:rPr>
                <w:rFonts w:ascii="Cambria Math" w:hAnsi="Cambria Math" w:cs="David"/>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r>
          <m:rPr>
            <m:sty m:val="p"/>
          </m:rPr>
          <w:rPr>
            <w:rFonts w:ascii="Cambria Math" w:hAnsi="Cambria Math" w:cs="David"/>
            <w:color w:val="000000" w:themeColor="text1"/>
          </w:rPr>
          <m:t>:</m:t>
        </m:r>
      </m:oMath>
    </w:p>
    <w:p w14:paraId="448D4BEF" w14:textId="4FD1943C" w:rsidR="009B795D" w:rsidRPr="00235598" w:rsidRDefault="009B795D" w:rsidP="009B795D">
      <w:pPr>
        <w:pStyle w:val="ListParagraph"/>
        <w:rPr>
          <w:rFonts w:cs="Dav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7A14AC" w:rsidRPr="00A10451" w14:paraId="78C35509" w14:textId="77777777" w:rsidTr="00486405">
        <w:tc>
          <w:tcPr>
            <w:tcW w:w="7371" w:type="dxa"/>
          </w:tcPr>
          <w:p w14:paraId="5C5F8DD8" w14:textId="6CDD2820" w:rsidR="007A14AC" w:rsidRPr="009674A5" w:rsidRDefault="006E756F" w:rsidP="00E87BA7">
            <w:pPr>
              <w:rPr>
                <w:rFonts w:cs="David"/>
              </w:rPr>
            </w:pPr>
            <m:oMathPara>
              <m:oMath>
                <m:sSub>
                  <m:sSubPr>
                    <m:ctrlPr>
                      <w:rPr>
                        <w:rFonts w:ascii="Cambria Math" w:hAnsi="Cambria Math" w:cs="David" w:hint="cs"/>
                      </w:rPr>
                    </m:ctrlPr>
                  </m:sSubPr>
                  <m:e>
                    <m:r>
                      <m:rPr>
                        <m:sty m:val="p"/>
                      </m:rPr>
                      <w:rPr>
                        <w:rFonts w:ascii="Cambria Math" w:hAnsi="Cambria Math" w:cs="David" w:hint="cs"/>
                      </w:rPr>
                      <m:t>Ψ</m:t>
                    </m:r>
                  </m:e>
                  <m:sub>
                    <w:bookmarkStart w:id="197" w:name="OLE_LINK28"/>
                    <w:bookmarkStart w:id="198" w:name="OLE_LINK29"/>
                    <m:r>
                      <m:rPr>
                        <m:sty m:val="p"/>
                      </m:rPr>
                      <w:rPr>
                        <w:rFonts w:ascii="Cambria Math" w:hAnsi="Cambria Math" w:cs="David"/>
                      </w:rPr>
                      <m:t>minimal_</m:t>
                    </m:r>
                    <m:r>
                      <m:rPr>
                        <m:sty m:val="p"/>
                      </m:rPr>
                      <w:rPr>
                        <w:rFonts w:ascii="Cambria Math" w:hAnsi="Cambria Math" w:cs="David" w:hint="cs"/>
                      </w:rPr>
                      <m:t>PED</m:t>
                    </m:r>
                    <w:bookmarkEnd w:id="197"/>
                    <w:bookmarkEnd w:id="198"/>
                  </m:sub>
                </m:sSub>
                <m:r>
                  <m:rPr>
                    <m:sty m:val="p"/>
                  </m:rPr>
                  <w:rPr>
                    <w:rFonts w:ascii="Cambria Math" w:hAnsi="Cambria Math" w:cs="David" w:hint="cs"/>
                  </w:rPr>
                  <m:t>=</m:t>
                </m:r>
                <m:sSub>
                  <m:sSubPr>
                    <m:ctrlPr>
                      <w:rPr>
                        <w:rFonts w:ascii="Cambria Math" w:hAnsi="Cambria Math" w:cs="David" w:hint="cs"/>
                      </w:rPr>
                    </m:ctrlPr>
                  </m:sSubPr>
                  <m:e>
                    <m:func>
                      <m:funcPr>
                        <m:ctrlPr>
                          <w:rPr>
                            <w:rFonts w:ascii="Cambria Math" w:hAnsi="Cambria Math" w:cs="David" w:hint="cs"/>
                          </w:rPr>
                        </m:ctrlPr>
                      </m:funcPr>
                      <m:fName>
                        <m:r>
                          <m:rPr>
                            <m:sty m:val="p"/>
                          </m:rPr>
                          <w:rPr>
                            <w:rFonts w:ascii="Cambria Math" w:hAnsi="Cambria Math" w:cs="David"/>
                          </w:rPr>
                          <m:t>max{</m:t>
                        </m:r>
                      </m:fName>
                      <m:e>
                        <m:f>
                          <m:fPr>
                            <m:ctrlPr>
                              <w:rPr>
                                <w:rFonts w:ascii="Cambria Math" w:hAnsi="Cambria Math" w:cs="David"/>
                              </w:rPr>
                            </m:ctrlPr>
                          </m:fPr>
                          <m:num>
                            <m:nary>
                              <m:naryPr>
                                <m:chr m:val="∑"/>
                                <m:limLoc m:val="undOvr"/>
                                <m:supHide m:val="1"/>
                                <m:ctrlPr>
                                  <w:rPr>
                                    <w:rFonts w:ascii="Cambria Math" w:hAnsi="Cambria Math" w:cs="David"/>
                                  </w:rPr>
                                </m:ctrlPr>
                              </m:naryPr>
                              <m:sub>
                                <m:r>
                                  <w:rPr>
                                    <w:rFonts w:ascii="Cambria Math" w:hAnsi="Cambria Math" w:cs="David"/>
                                  </w:rPr>
                                  <m:t xml:space="preserve"> </m:t>
                                </m:r>
                              </m:sub>
                              <m:sup/>
                              <m:e>
                                <m:func>
                                  <m:funcPr>
                                    <m:ctrlPr>
                                      <w:rPr>
                                        <w:rFonts w:ascii="Cambria Math" w:hAnsi="Cambria Math" w:cs="David"/>
                                      </w:rPr>
                                    </m:ctrlPr>
                                  </m:funcPr>
                                  <m:fName>
                                    <m:sSub>
                                      <m:sSubPr>
                                        <m:ctrlPr>
                                          <w:rPr>
                                            <w:rFonts w:ascii="Cambria Math" w:hAnsi="Cambria Math" w:cs="David"/>
                                          </w:rPr>
                                        </m:ctrlPr>
                                      </m:sSubPr>
                                      <m:e>
                                        <m:r>
                                          <m:rPr>
                                            <m:sty m:val="p"/>
                                          </m:rPr>
                                          <w:rPr>
                                            <w:rFonts w:ascii="Cambria Math" w:hAnsi="Cambria Math" w:cs="David"/>
                                          </w:rPr>
                                          <m:t>min</m:t>
                                        </m:r>
                                      </m:e>
                                      <m:sub>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r>
                                          <m:rPr>
                                            <m:sty m:val="p"/>
                                          </m:rPr>
                                          <w:rPr>
                                            <w:rFonts w:ascii="Cambria Math" w:hAnsi="Cambria Math" w:cs="David"/>
                                            <w:color w:val="000000" w:themeColor="text1"/>
                                          </w:rPr>
                                          <m:t>↔</m:t>
                                        </m:r>
                                        <m:d>
                                          <m:dPr>
                                            <m:begChr m:val="{"/>
                                            <m:endChr m:val="}"/>
                                            <m:ctrlPr>
                                              <w:rPr>
                                                <w:rFonts w:ascii="Cambria Math" w:hAnsi="Cambria Math" w:cs="David"/>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sub>
                                    </m:sSub>
                                  </m:fName>
                                  <m:e>
                                    <m:d>
                                      <m:dPr>
                                        <m:ctrlPr>
                                          <w:rPr>
                                            <w:rFonts w:ascii="Cambria Math" w:hAnsi="Cambria Math" w:cs="David"/>
                                          </w:rPr>
                                        </m:ctrlPr>
                                      </m:dPr>
                                      <m:e>
                                        <w:bookmarkStart w:id="199" w:name="OLE_LINK45"/>
                                        <w:bookmarkStart w:id="200" w:name="OLE_LINK44"/>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PED</m:t>
                                            </m:r>
                                          </m:e>
                                          <m:sub>
                                            <w:bookmarkStart w:id="201" w:name="OLE_LINK42"/>
                                            <w:bookmarkStart w:id="202" w:name="OLE_LINK43"/>
                                            <m:sSup>
                                              <m:sSupPr>
                                                <m:ctrlPr>
                                                  <w:rPr>
                                                    <w:rFonts w:ascii="Cambria Math" w:hAnsi="Cambria Math" w:cs="David" w:hint="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sSup>
                                              <m:sSupPr>
                                                <m:ctrlPr>
                                                  <w:rPr>
                                                    <w:rFonts w:ascii="Cambria Math" w:hAnsi="Cambria Math" w:cs="David" w:hint="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w:bookmarkEnd w:id="201"/>
                                            <w:bookmarkEnd w:id="202"/>
                                          </m:sub>
                                        </m:sSub>
                                        <w:bookmarkEnd w:id="199"/>
                                        <w:bookmarkEnd w:id="200"/>
                                        <m:ctrlPr>
                                          <w:rPr>
                                            <w:rFonts w:ascii="Cambria Math" w:hAnsi="Cambria Math" w:cs="David"/>
                                            <w:color w:val="000000" w:themeColor="text1"/>
                                          </w:rPr>
                                        </m:ctrlPr>
                                      </m:e>
                                    </m:d>
                                  </m:e>
                                </m:func>
                              </m:e>
                            </m:nary>
                          </m:num>
                          <m:den>
                            <m:r>
                              <m:rPr>
                                <m:sty m:val="p"/>
                              </m:rPr>
                              <w:rPr>
                                <w:rFonts w:ascii="Cambria Math" w:hAnsi="Cambria Math" w:cs="David"/>
                              </w:rPr>
                              <m:t>NTPC</m:t>
                            </m:r>
                          </m:den>
                        </m:f>
                        <m:r>
                          <m:rPr>
                            <m:sty m:val="p"/>
                          </m:rPr>
                          <w:rPr>
                            <w:rFonts w:ascii="Cambria Math" w:hAnsi="Cambria Math" w:cs="David" w:hint="cs"/>
                          </w:rPr>
                          <m:t>}</m:t>
                        </m:r>
                      </m:e>
                    </m:func>
                  </m:e>
                  <m:sub>
                    <m:r>
                      <m:rPr>
                        <m:sty m:val="p"/>
                      </m:rPr>
                      <w:rPr>
                        <w:rFonts w:ascii="Cambria Math" w:hAnsi="Cambria Math" w:cs="David" w:hint="cs"/>
                      </w:rPr>
                      <m:t xml:space="preserve"> </m:t>
                    </m:r>
                  </m:sub>
                </m:sSub>
              </m:oMath>
            </m:oMathPara>
          </w:p>
        </w:tc>
        <w:tc>
          <w:tcPr>
            <w:tcW w:w="843" w:type="dxa"/>
            <w:vAlign w:val="center"/>
          </w:tcPr>
          <w:p w14:paraId="58D1840A" w14:textId="62505D59" w:rsidR="007A14AC" w:rsidRPr="00A10451" w:rsidRDefault="007A14AC" w:rsidP="00E87BA7">
            <w:pPr>
              <w:ind w:right="-2"/>
              <w:jc w:val="center"/>
              <w:rPr>
                <w:rFonts w:cs="David"/>
                <w:color w:val="000000"/>
              </w:rPr>
            </w:pPr>
            <w:r w:rsidRPr="00A10451">
              <w:rPr>
                <w:rFonts w:cs="David" w:hint="cs"/>
                <w:color w:val="000000"/>
              </w:rPr>
              <w:t>(</w:t>
            </w:r>
            <w:bookmarkStart w:id="203" w:name="equation_6"/>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7</w:t>
            </w:r>
            <w:r w:rsidRPr="00A10451">
              <w:rPr>
                <w:rFonts w:cs="David" w:hint="cs"/>
                <w:color w:val="000000"/>
              </w:rPr>
              <w:fldChar w:fldCharType="end"/>
            </w:r>
            <w:bookmarkEnd w:id="203"/>
            <w:r w:rsidRPr="00A10451">
              <w:rPr>
                <w:rFonts w:cs="David" w:hint="cs"/>
                <w:color w:val="000000"/>
              </w:rPr>
              <w:t>)</w:t>
            </w:r>
          </w:p>
        </w:tc>
      </w:tr>
    </w:tbl>
    <w:p w14:paraId="26A3B1E7" w14:textId="77777777" w:rsidR="009B795D" w:rsidRPr="001054AE" w:rsidRDefault="009B795D" w:rsidP="001054AE">
      <w:pPr>
        <w:rPr>
          <w:rFonts w:cs="David"/>
          <w:color w:val="000000" w:themeColor="text1"/>
        </w:rPr>
      </w:pPr>
    </w:p>
    <w:p w14:paraId="28B992F2" w14:textId="2008CBB6" w:rsidR="00FA54A3" w:rsidRDefault="00235598" w:rsidP="00FA54A3">
      <w:pPr>
        <w:pStyle w:val="ListParagraph"/>
        <w:rPr>
          <w:rFonts w:cs="David"/>
          <w:color w:val="000000" w:themeColor="text1"/>
        </w:rPr>
      </w:pPr>
      <w:r w:rsidRPr="00715A1D">
        <w:rPr>
          <w:rFonts w:cs="David" w:hint="cs"/>
          <w:color w:val="000000" w:themeColor="text1"/>
        </w:rPr>
        <w:t xml:space="preserve">For example, in the case of 5 sources, 31 options of 1-5 active sources exist, creating </w:t>
      </w:r>
      <w:r w:rsidR="00200F9D">
        <w:rPr>
          <w:rFonts w:cs="David"/>
          <w:color w:val="000000" w:themeColor="text1"/>
        </w:rPr>
        <w:t>in</w:t>
      </w:r>
      <w:r w:rsidRPr="00715A1D">
        <w:rPr>
          <w:rFonts w:cs="David" w:hint="cs"/>
          <w:color w:val="000000" w:themeColor="text1"/>
        </w:rPr>
        <w:t xml:space="preserve"> total </w:t>
      </w:r>
      <w:bookmarkStart w:id="204" w:name="OLE_LINK38"/>
      <w:bookmarkStart w:id="205" w:name="OLE_LINK39"/>
      <w:r w:rsidRPr="00715A1D">
        <w:rPr>
          <w:rFonts w:cs="David"/>
          <w:color w:val="000000" w:themeColor="text1"/>
        </w:rPr>
        <w:t xml:space="preserve">355 </w:t>
      </w:r>
      <w:bookmarkEnd w:id="204"/>
      <w:bookmarkEnd w:id="205"/>
      <w:r w:rsidR="00200F9D">
        <w:rPr>
          <w:rFonts w:cs="David"/>
          <w:color w:val="000000" w:themeColor="text1"/>
        </w:rPr>
        <w:t>p</w:t>
      </w:r>
      <w:r w:rsidRPr="00715A1D">
        <w:rPr>
          <w:rFonts w:cs="David"/>
          <w:color w:val="000000" w:themeColor="text1"/>
        </w:rPr>
        <w:t xml:space="preserve">ossible </w:t>
      </w:r>
      <w:r w:rsidR="00200F9D">
        <w:rPr>
          <w:rFonts w:cs="David"/>
          <w:color w:val="000000" w:themeColor="text1"/>
        </w:rPr>
        <w:t>c</w:t>
      </w:r>
      <w:r w:rsidRPr="00715A1D">
        <w:rPr>
          <w:rFonts w:cs="David"/>
          <w:color w:val="000000" w:themeColor="text1"/>
        </w:rPr>
        <w:t xml:space="preserve">ombinations </w:t>
      </w:r>
      <w:r w:rsidRPr="00715A1D">
        <w:rPr>
          <w:rFonts w:cs="David" w:hint="cs"/>
          <w:color w:val="000000" w:themeColor="text1"/>
        </w:rPr>
        <w:t>of two sets of active sources with different sizes {S}' and {S}"</w:t>
      </w:r>
      <w:r>
        <w:rPr>
          <w:rFonts w:cs="David"/>
          <w:color w:val="000000" w:themeColor="text1"/>
        </w:rPr>
        <w:t>.</w:t>
      </w:r>
      <w:r w:rsidRPr="00715A1D">
        <w:rPr>
          <w:rFonts w:cs="David"/>
          <w:color w:val="000000" w:themeColor="text1"/>
        </w:rPr>
        <w:t xml:space="preserve"> </w:t>
      </w:r>
      <w:r w:rsidR="00053818">
        <w:rPr>
          <w:rFonts w:cs="David"/>
          <w:color w:val="000000" w:themeColor="text1"/>
        </w:rPr>
        <w:t>In this case,</w:t>
      </w:r>
      <w:r w:rsidR="00200F9D">
        <w:rPr>
          <w:rFonts w:cs="David"/>
          <w:color w:val="000000" w:themeColor="text1"/>
        </w:rPr>
        <w:t xml:space="preserve"> an array of</w:t>
      </w:r>
      <w:r w:rsidR="00053818">
        <w:rPr>
          <w:rFonts w:cs="David"/>
          <w:color w:val="000000" w:themeColor="text1"/>
        </w:rPr>
        <w:t xml:space="preserve"> 355 PED values </w:t>
      </w:r>
      <w:r w:rsidR="00615F36">
        <w:rPr>
          <w:rFonts w:cs="David"/>
          <w:color w:val="000000" w:themeColor="text1"/>
        </w:rPr>
        <w:t>are</w:t>
      </w:r>
      <w:r w:rsidR="00200F9D">
        <w:rPr>
          <w:rFonts w:cs="David"/>
          <w:color w:val="000000" w:themeColor="text1"/>
        </w:rPr>
        <w:t xml:space="preserve"> calculated for each optional solution</w:t>
      </w:r>
      <w:r w:rsidR="00053818">
        <w:rPr>
          <w:rFonts w:cs="David"/>
          <w:color w:val="000000" w:themeColor="text1"/>
        </w:rPr>
        <w:t xml:space="preserve">. </w:t>
      </w:r>
      <w:r>
        <w:rPr>
          <w:rFonts w:cs="David"/>
          <w:color w:val="000000" w:themeColor="text1"/>
        </w:rPr>
        <w:t>O</w:t>
      </w:r>
      <w:r w:rsidRPr="00715A1D">
        <w:rPr>
          <w:rFonts w:cs="David"/>
          <w:color w:val="000000" w:themeColor="text1"/>
        </w:rPr>
        <w:t xml:space="preserve">ut of </w:t>
      </w:r>
      <w:r w:rsidR="00053818">
        <w:rPr>
          <w:rFonts w:cs="David"/>
          <w:color w:val="000000" w:themeColor="text1"/>
        </w:rPr>
        <w:t>355</w:t>
      </w:r>
      <w:r>
        <w:rPr>
          <w:rFonts w:cs="David"/>
          <w:color w:val="000000" w:themeColor="text1"/>
        </w:rPr>
        <w:t xml:space="preserve"> </w:t>
      </w:r>
      <w:r w:rsidR="00963137">
        <w:rPr>
          <w:rFonts w:cs="David"/>
          <w:color w:val="000000" w:themeColor="text1"/>
        </w:rPr>
        <w:t xml:space="preserve">PED </w:t>
      </w:r>
      <w:r w:rsidR="007E5046">
        <w:rPr>
          <w:rFonts w:cs="David"/>
          <w:color w:val="000000" w:themeColor="text1"/>
        </w:rPr>
        <w:t>values</w:t>
      </w:r>
      <w:r>
        <w:rPr>
          <w:rFonts w:cs="David"/>
          <w:color w:val="000000" w:themeColor="text1"/>
        </w:rPr>
        <w:t xml:space="preserve">, </w:t>
      </w:r>
      <w:r w:rsidR="00087CC2">
        <w:rPr>
          <w:rFonts w:cs="David"/>
          <w:color w:val="000000" w:themeColor="text1"/>
        </w:rPr>
        <w:t xml:space="preserve">Number of </w:t>
      </w:r>
      <w:r w:rsidRPr="00715A1D">
        <w:rPr>
          <w:rFonts w:cs="David"/>
          <w:color w:val="000000" w:themeColor="text1"/>
        </w:rPr>
        <w:t xml:space="preserve">10 Transformation Pair </w:t>
      </w:r>
      <w:r w:rsidR="0019337A">
        <w:rPr>
          <w:rFonts w:cs="David"/>
          <w:color w:val="000000" w:themeColor="text1"/>
        </w:rPr>
        <w:t>C</w:t>
      </w:r>
      <w:r w:rsidR="0019337A" w:rsidRPr="00715A1D">
        <w:rPr>
          <w:rFonts w:cs="David"/>
          <w:color w:val="000000" w:themeColor="text1"/>
        </w:rPr>
        <w:t xml:space="preserve">ategories </w:t>
      </w:r>
      <w:r w:rsidRPr="00715A1D">
        <w:rPr>
          <w:rFonts w:cs="David"/>
          <w:color w:val="000000" w:themeColor="text1"/>
        </w:rPr>
        <w:t>(</w:t>
      </w:r>
      <w:r w:rsidR="00BA3C47">
        <w:rPr>
          <w:rFonts w:cs="David"/>
          <w:color w:val="000000" w:themeColor="text1"/>
        </w:rPr>
        <w:t>N</w:t>
      </w:r>
      <w:r w:rsidRPr="00715A1D">
        <w:rPr>
          <w:rFonts w:cs="David"/>
          <w:color w:val="000000" w:themeColor="text1"/>
        </w:rPr>
        <w:t>TP</w:t>
      </w:r>
      <w:r w:rsidR="0019337A">
        <w:rPr>
          <w:rFonts w:cs="David"/>
          <w:color w:val="000000" w:themeColor="text1"/>
        </w:rPr>
        <w:t>C</w:t>
      </w:r>
      <w:r w:rsidRPr="00715A1D">
        <w:rPr>
          <w:rFonts w:cs="David"/>
          <w:color w:val="000000" w:themeColor="text1"/>
        </w:rPr>
        <w:t>) between same number of sources exist (1</w:t>
      </w:r>
      <w:r>
        <w:rPr>
          <w:rFonts w:cs="David"/>
          <w:color w:val="000000" w:themeColor="text1"/>
        </w:rPr>
        <w:t>&lt;</w:t>
      </w:r>
      <w:r w:rsidRPr="00715A1D">
        <w:rPr>
          <w:rFonts w:cs="David"/>
          <w:color w:val="000000" w:themeColor="text1"/>
        </w:rPr>
        <w:t>-</w:t>
      </w:r>
      <w:r>
        <w:rPr>
          <w:rFonts w:cs="David"/>
          <w:color w:val="000000" w:themeColor="text1"/>
        </w:rPr>
        <w:t>&gt;</w:t>
      </w:r>
      <w:r w:rsidRPr="00715A1D">
        <w:rPr>
          <w:rFonts w:cs="David"/>
          <w:color w:val="000000" w:themeColor="text1"/>
        </w:rPr>
        <w:t>2 ,</w:t>
      </w:r>
      <w:r>
        <w:rPr>
          <w:rFonts w:cs="David"/>
          <w:color w:val="000000" w:themeColor="text1"/>
        </w:rPr>
        <w:t>1&lt;</w:t>
      </w:r>
      <w:r w:rsidRPr="00715A1D">
        <w:rPr>
          <w:rFonts w:cs="David"/>
          <w:color w:val="000000" w:themeColor="text1"/>
        </w:rPr>
        <w:t>-</w:t>
      </w:r>
      <w:r>
        <w:rPr>
          <w:rFonts w:cs="David"/>
          <w:color w:val="000000" w:themeColor="text1"/>
        </w:rPr>
        <w:t>&gt;</w:t>
      </w:r>
      <w:r w:rsidRPr="00715A1D">
        <w:rPr>
          <w:rFonts w:cs="David"/>
          <w:color w:val="000000" w:themeColor="text1"/>
        </w:rPr>
        <w:t>3,</w:t>
      </w:r>
      <w:bookmarkStart w:id="206" w:name="OLE_LINK46"/>
      <w:bookmarkStart w:id="207" w:name="OLE_LINK47"/>
      <w:r>
        <w:rPr>
          <w:rFonts w:cs="David"/>
          <w:color w:val="000000" w:themeColor="text1"/>
        </w:rPr>
        <w:t xml:space="preserve"> etc.</w:t>
      </w:r>
      <w:bookmarkEnd w:id="206"/>
      <w:bookmarkEnd w:id="207"/>
      <w:r w:rsidRPr="00715A1D">
        <w:rPr>
          <w:rFonts w:cs="David"/>
          <w:color w:val="000000" w:themeColor="text1"/>
        </w:rPr>
        <w:t>).</w:t>
      </w:r>
    </w:p>
    <w:p w14:paraId="2DB33576" w14:textId="77777777" w:rsidR="00FA54A3" w:rsidRDefault="00FA54A3" w:rsidP="00FA54A3">
      <w:pPr>
        <w:pStyle w:val="ListParagraph"/>
        <w:rPr>
          <w:rFonts w:cs="David"/>
          <w:color w:val="000000" w:themeColor="text1"/>
        </w:rPr>
      </w:pPr>
    </w:p>
    <w:p w14:paraId="583E97E8" w14:textId="4484FAFA" w:rsidR="00862B95" w:rsidRPr="00FA54A3" w:rsidRDefault="0003214C" w:rsidP="00FA54A3">
      <w:pPr>
        <w:pStyle w:val="ListParagraph"/>
        <w:numPr>
          <w:ilvl w:val="0"/>
          <w:numId w:val="29"/>
        </w:numPr>
        <w:rPr>
          <w:rFonts w:cs="David"/>
        </w:rPr>
      </w:pPr>
      <w:r w:rsidRPr="00FA54A3">
        <w:rPr>
          <w:rFonts w:cs="David"/>
          <w:iCs/>
        </w:rPr>
        <w:t xml:space="preserve">Taking the </w:t>
      </w:r>
      <w:proofErr w:type="spellStart"/>
      <w:r w:rsidR="00B46373" w:rsidRPr="00FA54A3">
        <w:rPr>
          <w:rFonts w:cs="David"/>
          <w:iCs/>
        </w:rPr>
        <w:t>x</w:t>
      </w:r>
      <w:r w:rsidRPr="00FA54A3">
        <w:rPr>
          <w:rFonts w:cs="David"/>
          <w:iCs/>
          <w:vertAlign w:val="superscript"/>
        </w:rPr>
        <w:t>th</w:t>
      </w:r>
      <w:proofErr w:type="spellEnd"/>
      <w:r w:rsidRPr="00FA54A3">
        <w:rPr>
          <w:rFonts w:cs="David"/>
          <w:iCs/>
        </w:rPr>
        <w:t xml:space="preserve"> percentile PED value, </w:t>
      </w:r>
      <w:r w:rsidRPr="00FA54A3">
        <w:rPr>
          <w:rFonts w:cs="David" w:hint="cs"/>
          <w:color w:val="000000" w:themeColor="text1"/>
        </w:rPr>
        <w:t>considering all possible combinations</w:t>
      </w:r>
      <w:r w:rsidR="00C70461">
        <w:rPr>
          <w:rFonts w:cs="David"/>
          <w:color w:val="000000" w:themeColor="text1"/>
        </w:rPr>
        <w:t>:</w:t>
      </w:r>
    </w:p>
    <w:p w14:paraId="1E501C89" w14:textId="026368D3" w:rsidR="008C41EA" w:rsidRDefault="008C41EA" w:rsidP="00E87BA7">
      <w:pPr>
        <w:pStyle w:val="ListParagraph"/>
        <w:rPr>
          <w:rFonts w:cs="David"/>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43"/>
      </w:tblGrid>
      <w:tr w:rsidR="008C41EA" w:rsidRPr="00A10451" w14:paraId="100A152E" w14:textId="77777777" w:rsidTr="00ED598A">
        <w:tc>
          <w:tcPr>
            <w:tcW w:w="7371" w:type="dxa"/>
          </w:tcPr>
          <w:p w14:paraId="67E1D00B" w14:textId="1946FDBD" w:rsidR="008C41EA" w:rsidRPr="00B968DA" w:rsidRDefault="006E756F" w:rsidP="00E87BA7">
            <w:pPr>
              <w:pStyle w:val="ListParagraph"/>
              <w:rPr>
                <w:rFonts w:cs="David"/>
                <w:color w:val="000000"/>
              </w:rPr>
            </w:pPr>
            <m:oMathPara>
              <m:oMath>
                <m:sSub>
                  <m:sSubPr>
                    <m:ctrlPr>
                      <w:rPr>
                        <w:rFonts w:ascii="Cambria Math" w:hAnsi="Cambria Math" w:cs="David" w:hint="cs"/>
                        <w:iCs/>
                      </w:rPr>
                    </m:ctrlPr>
                  </m:sSubPr>
                  <m:e>
                    <m:r>
                      <m:rPr>
                        <m:sty m:val="p"/>
                      </m:rPr>
                      <w:rPr>
                        <w:rFonts w:ascii="Cambria Math" w:hAnsi="Cambria Math" w:cs="David" w:hint="cs"/>
                      </w:rPr>
                      <m:t>Ψ</m:t>
                    </m:r>
                  </m:e>
                  <m:sub>
                    <w:bookmarkStart w:id="208" w:name="OLE_LINK36"/>
                    <w:bookmarkStart w:id="209" w:name="OLE_LINK37"/>
                    <m:r>
                      <m:rPr>
                        <m:sty m:val="p"/>
                      </m:rPr>
                      <w:rPr>
                        <w:rFonts w:ascii="Cambria Math" w:hAnsi="Cambria Math" w:cs="David"/>
                      </w:rPr>
                      <m:t>percentile_</m:t>
                    </m:r>
                    <m:r>
                      <m:rPr>
                        <m:sty m:val="p"/>
                      </m:rPr>
                      <w:rPr>
                        <w:rFonts w:ascii="Cambria Math" w:hAnsi="Cambria Math" w:cs="David" w:hint="cs"/>
                      </w:rPr>
                      <m:t>PED</m:t>
                    </m:r>
                    <w:bookmarkEnd w:id="208"/>
                    <w:bookmarkEnd w:id="209"/>
                  </m:sub>
                </m:sSub>
                <m:r>
                  <m:rPr>
                    <m:sty m:val="p"/>
                  </m:rPr>
                  <w:rPr>
                    <w:rFonts w:ascii="Cambria Math" w:hAnsi="Cambria Math" w:cs="David" w:hint="cs"/>
                  </w:rPr>
                  <m:t>=</m:t>
                </m:r>
                <m:sSub>
                  <m:sSubPr>
                    <m:ctrlPr>
                      <w:rPr>
                        <w:rFonts w:ascii="Cambria Math" w:hAnsi="Cambria Math" w:cs="David" w:hint="cs"/>
                        <w:iCs/>
                      </w:rPr>
                    </m:ctrlPr>
                  </m:sSubPr>
                  <m:e>
                    <m:func>
                      <m:funcPr>
                        <m:ctrlPr>
                          <w:rPr>
                            <w:rFonts w:ascii="Cambria Math" w:hAnsi="Cambria Math" w:cs="David" w:hint="cs"/>
                            <w:iCs/>
                          </w:rPr>
                        </m:ctrlPr>
                      </m:funcPr>
                      <m:fName>
                        <m:r>
                          <m:rPr>
                            <m:sty m:val="p"/>
                          </m:rPr>
                          <w:rPr>
                            <w:rFonts w:ascii="Cambria Math" w:hAnsi="Cambria Math" w:cs="David"/>
                          </w:rPr>
                          <m:t>max{</m:t>
                        </m:r>
                      </m:fName>
                      <m:e>
                        <m:sSup>
                          <m:sSupPr>
                            <m:ctrlPr>
                              <w:rPr>
                                <w:rFonts w:ascii="Cambria Math" w:hAnsi="Cambria Math" w:cs="David"/>
                                <w:iCs/>
                              </w:rPr>
                            </m:ctrlPr>
                          </m:sSupPr>
                          <m:e>
                            <m:r>
                              <m:rPr>
                                <m:sty m:val="p"/>
                              </m:rPr>
                              <w:rPr>
                                <w:rFonts w:ascii="Cambria Math" w:hAnsi="Cambria Math" w:cs="David"/>
                              </w:rPr>
                              <m:t>x</m:t>
                            </m:r>
                          </m:e>
                          <m:sup>
                            <m:r>
                              <m:rPr>
                                <m:sty m:val="p"/>
                              </m:rPr>
                              <w:rPr>
                                <w:rFonts w:ascii="Cambria Math" w:hAnsi="Cambria Math" w:cs="David"/>
                              </w:rPr>
                              <m:t>th</m:t>
                            </m:r>
                          </m:sup>
                        </m:sSup>
                        <m:r>
                          <m:rPr>
                            <m:sty m:val="p"/>
                          </m:rPr>
                          <w:rPr>
                            <w:rFonts w:ascii="Cambria Math" w:hAnsi="Cambria Math" w:cs="David"/>
                          </w:rPr>
                          <m:t xml:space="preserve"> percentile(</m:t>
                        </m:r>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PED</m:t>
                            </m:r>
                          </m:e>
                          <m:sub>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r>
                              <m:rPr>
                                <m:sty m:val="p"/>
                              </m:rPr>
                              <w:rPr>
                                <w:rFonts w:ascii="Cambria Math" w:hAnsi="Cambria Math" w:cs="David" w:hint="cs"/>
                                <w:color w:val="000000" w:themeColor="text1"/>
                              </w:rPr>
                              <m:t>},</m:t>
                            </m:r>
                            <m:d>
                              <m:dPr>
                                <m:begChr m:val="{"/>
                                <m:endChr m:val="}"/>
                                <m:ctrlPr>
                                  <w:rPr>
                                    <w:rFonts w:ascii="Cambria Math" w:hAnsi="Cambria Math" w:cs="David" w:hint="cs"/>
                                    <w:iCs/>
                                    <w:color w:val="000000" w:themeColor="text1"/>
                                  </w:rPr>
                                </m:ctrlPr>
                              </m:dPr>
                              <m:e>
                                <m:sSup>
                                  <m:sSupPr>
                                    <m:ctrlPr>
                                      <w:rPr>
                                        <w:rFonts w:ascii="Cambria Math" w:hAnsi="Cambria Math" w:cs="David" w:hint="cs"/>
                                        <w:iCs/>
                                        <w:color w:val="000000" w:themeColor="text1"/>
                                      </w:rPr>
                                    </m:ctrlPr>
                                  </m:sSupPr>
                                  <m:e>
                                    <m:r>
                                      <m:rPr>
                                        <m:sty m:val="p"/>
                                      </m:rPr>
                                      <w:rPr>
                                        <w:rFonts w:ascii="Cambria Math" w:hAnsi="Cambria Math" w:cs="David" w:hint="cs"/>
                                        <w:color w:val="000000" w:themeColor="text1"/>
                                      </w:rPr>
                                      <m:t>S</m:t>
                                    </m:r>
                                  </m:e>
                                  <m:sup>
                                    <m:r>
                                      <m:rPr>
                                        <m:sty m:val="p"/>
                                      </m:rPr>
                                      <w:rPr>
                                        <w:rFonts w:ascii="Cambria Math" w:hAnsi="Cambria Math" w:cs="David" w:hint="cs"/>
                                        <w:color w:val="000000" w:themeColor="text1"/>
                                      </w:rPr>
                                      <m:t>''</m:t>
                                    </m:r>
                                  </m:sup>
                                </m:sSup>
                              </m:e>
                            </m:d>
                          </m:sub>
                        </m:sSub>
                        <m:r>
                          <m:rPr>
                            <m:sty m:val="p"/>
                          </m:rPr>
                          <w:rPr>
                            <w:rFonts w:ascii="Cambria Math" w:hAnsi="Cambria Math" w:cs="David"/>
                          </w:rPr>
                          <m:t>)</m:t>
                        </m:r>
                        <m:r>
                          <m:rPr>
                            <m:sty m:val="p"/>
                          </m:rPr>
                          <w:rPr>
                            <w:rFonts w:ascii="Cambria Math" w:hAnsi="Cambria Math" w:cs="David" w:hint="cs"/>
                          </w:rPr>
                          <m:t>}</m:t>
                        </m:r>
                      </m:e>
                    </m:func>
                  </m:e>
                  <m:sub>
                    <m:r>
                      <m:rPr>
                        <m:sty m:val="p"/>
                      </m:rPr>
                      <w:rPr>
                        <w:rFonts w:ascii="Cambria Math" w:hAnsi="Cambria Math" w:cs="David" w:hint="cs"/>
                      </w:rPr>
                      <m:t xml:space="preserve"> </m:t>
                    </m:r>
                  </m:sub>
                </m:sSub>
              </m:oMath>
            </m:oMathPara>
          </w:p>
        </w:tc>
        <w:tc>
          <w:tcPr>
            <w:tcW w:w="843" w:type="dxa"/>
            <w:vAlign w:val="center"/>
          </w:tcPr>
          <w:p w14:paraId="5CF72317" w14:textId="43139525" w:rsidR="008C41EA" w:rsidRPr="00A10451" w:rsidRDefault="008C41EA" w:rsidP="00E87BA7">
            <w:pPr>
              <w:ind w:right="-2"/>
              <w:jc w:val="center"/>
              <w:rPr>
                <w:rFonts w:cs="David"/>
                <w:color w:val="000000"/>
              </w:rPr>
            </w:pPr>
            <w:r w:rsidRPr="00A10451">
              <w:rPr>
                <w:rFonts w:cs="David" w:hint="cs"/>
                <w:color w:val="000000"/>
              </w:rPr>
              <w:t>(</w:t>
            </w:r>
            <w:bookmarkStart w:id="210" w:name="equation_7"/>
            <w:r w:rsidRPr="00A10451">
              <w:rPr>
                <w:rFonts w:cs="David" w:hint="cs"/>
                <w:color w:val="000000"/>
              </w:rPr>
              <w:fldChar w:fldCharType="begin"/>
            </w:r>
            <w:r w:rsidRPr="00A10451">
              <w:rPr>
                <w:rFonts w:cs="David" w:hint="cs"/>
                <w:color w:val="000000"/>
              </w:rPr>
              <w:instrText xml:space="preserve"> SEQ Eq \* MERGEFORMAT </w:instrText>
            </w:r>
            <w:r w:rsidRPr="00A10451">
              <w:rPr>
                <w:rFonts w:cs="David" w:hint="cs"/>
                <w:color w:val="000000"/>
              </w:rPr>
              <w:fldChar w:fldCharType="separate"/>
            </w:r>
            <w:r w:rsidR="00587E2C">
              <w:rPr>
                <w:rFonts w:cs="David"/>
                <w:noProof/>
                <w:color w:val="000000"/>
              </w:rPr>
              <w:t>8</w:t>
            </w:r>
            <w:r w:rsidRPr="00A10451">
              <w:rPr>
                <w:rFonts w:cs="David" w:hint="cs"/>
                <w:color w:val="000000"/>
              </w:rPr>
              <w:fldChar w:fldCharType="end"/>
            </w:r>
            <w:bookmarkEnd w:id="210"/>
            <w:r w:rsidRPr="00A10451">
              <w:rPr>
                <w:rFonts w:cs="David" w:hint="cs"/>
                <w:color w:val="000000"/>
              </w:rPr>
              <w:t>)</w:t>
            </w:r>
          </w:p>
        </w:tc>
      </w:tr>
    </w:tbl>
    <w:p w14:paraId="3AB90AD8" w14:textId="77777777" w:rsidR="008C41EA" w:rsidRPr="00862B95" w:rsidRDefault="008C41EA" w:rsidP="00E87BA7">
      <w:pPr>
        <w:pStyle w:val="ListParagraph"/>
        <w:rPr>
          <w:rFonts w:cs="David"/>
        </w:rPr>
      </w:pPr>
    </w:p>
    <w:p w14:paraId="0BE794DC" w14:textId="66AD0B36" w:rsidR="005B1DC2" w:rsidRPr="007E51DC" w:rsidRDefault="00014ADE" w:rsidP="00FA54A3">
      <w:pPr>
        <w:pStyle w:val="ListParagraph"/>
        <w:numPr>
          <w:ilvl w:val="0"/>
          <w:numId w:val="29"/>
        </w:numPr>
        <w:rPr>
          <w:rFonts w:cs="David"/>
        </w:rPr>
      </w:pPr>
      <w:r>
        <w:rPr>
          <w:rFonts w:cs="David"/>
        </w:rPr>
        <w:t>Splitting</w:t>
      </w:r>
      <w:r w:rsidR="00A16988">
        <w:rPr>
          <w:rFonts w:cs="David"/>
        </w:rPr>
        <w:t xml:space="preserve"> the </w:t>
      </w:r>
      <w:r w:rsidR="00966E6D">
        <w:rPr>
          <w:rFonts w:cs="David"/>
        </w:rPr>
        <w:t xml:space="preserve">second </w:t>
      </w:r>
      <w:r w:rsidR="00A16988">
        <w:rPr>
          <w:rFonts w:cs="David"/>
        </w:rPr>
        <w:t>objective to two</w:t>
      </w:r>
      <w:r w:rsidR="0083418E">
        <w:rPr>
          <w:rFonts w:cs="David"/>
        </w:rPr>
        <w:t xml:space="preserve"> or more</w:t>
      </w:r>
      <w:r w:rsidR="00A16988">
        <w:rPr>
          <w:rFonts w:cs="David"/>
        </w:rPr>
        <w:t xml:space="preserve"> </w:t>
      </w:r>
      <w:r w:rsidR="00966E6D">
        <w:rPr>
          <w:rFonts w:cs="David"/>
        </w:rPr>
        <w:t xml:space="preserve">objectives, </w:t>
      </w:r>
      <w:r w:rsidR="0083418E">
        <w:rPr>
          <w:rFonts w:cs="David"/>
        </w:rPr>
        <w:t>whe</w:t>
      </w:r>
      <w:r w:rsidR="0021682C">
        <w:rPr>
          <w:rFonts w:cs="David"/>
        </w:rPr>
        <w:t>re</w:t>
      </w:r>
      <w:r w:rsidR="0083418E">
        <w:rPr>
          <w:rFonts w:cs="David"/>
        </w:rPr>
        <w:t xml:space="preserve"> </w:t>
      </w:r>
      <w:r w:rsidR="0083418E">
        <w:rPr>
          <w:rFonts w:cs="David"/>
          <w:color w:val="000000" w:themeColor="text1"/>
        </w:rPr>
        <w:t xml:space="preserve">each </w:t>
      </w:r>
      <w:r w:rsidR="00966E6D" w:rsidRPr="007224B5">
        <w:rPr>
          <w:rFonts w:cs="David" w:hint="cs"/>
          <w:color w:val="000000" w:themeColor="text1"/>
        </w:rPr>
        <w:t xml:space="preserve">considers PED values obtained during </w:t>
      </w:r>
      <w:r w:rsidR="0083418E">
        <w:rPr>
          <w:rFonts w:cs="David"/>
          <w:color w:val="000000" w:themeColor="text1"/>
        </w:rPr>
        <w:t>different</w:t>
      </w:r>
      <w:r w:rsidR="00966E6D" w:rsidRPr="007224B5">
        <w:rPr>
          <w:rFonts w:cs="David" w:hint="cs"/>
          <w:color w:val="000000" w:themeColor="text1"/>
        </w:rPr>
        <w:t xml:space="preserve"> hours </w:t>
      </w:r>
      <w:r w:rsidR="0083418E">
        <w:rPr>
          <w:rFonts w:cs="David"/>
          <w:color w:val="000000" w:themeColor="text1"/>
        </w:rPr>
        <w:t>of the day</w:t>
      </w:r>
      <w:r w:rsidR="00966E6D">
        <w:rPr>
          <w:rFonts w:cs="David"/>
          <w:color w:val="000000" w:themeColor="text1"/>
        </w:rPr>
        <w:t xml:space="preserve">. </w:t>
      </w:r>
      <w:r w:rsidR="002B24A3">
        <w:rPr>
          <w:rFonts w:cs="David"/>
          <w:color w:val="000000" w:themeColor="text1"/>
        </w:rPr>
        <w:t>In areas where wind field</w:t>
      </w:r>
      <w:r w:rsidR="00394DDE">
        <w:rPr>
          <w:rFonts w:cs="David"/>
          <w:color w:val="000000" w:themeColor="text1"/>
        </w:rPr>
        <w:t>, stability class or</w:t>
      </w:r>
      <w:r w:rsidR="002B24A3">
        <w:rPr>
          <w:rFonts w:cs="David"/>
          <w:color w:val="000000" w:themeColor="text1"/>
        </w:rPr>
        <w:t xml:space="preserve"> industrial activity is substantially different between </w:t>
      </w:r>
      <w:del w:id="211" w:author="Idit Balachsan" w:date="2020-01-27T12:37:00Z">
        <w:r w:rsidR="002B24A3" w:rsidDel="006E756F">
          <w:rPr>
            <w:rFonts w:cs="David"/>
            <w:color w:val="000000" w:themeColor="text1"/>
          </w:rPr>
          <w:delText>day time</w:delText>
        </w:r>
      </w:del>
      <w:ins w:id="212" w:author="Idit Balachsan" w:date="2020-01-27T12:37:00Z">
        <w:r w:rsidR="006E756F">
          <w:rPr>
            <w:rFonts w:cs="David"/>
            <w:color w:val="000000" w:themeColor="text1"/>
          </w:rPr>
          <w:t>daytime</w:t>
        </w:r>
      </w:ins>
      <w:r w:rsidR="002B24A3">
        <w:rPr>
          <w:rFonts w:cs="David"/>
          <w:color w:val="000000" w:themeColor="text1"/>
        </w:rPr>
        <w:t xml:space="preserve"> and </w:t>
      </w:r>
      <w:del w:id="213" w:author="Idit Balachsan" w:date="2020-01-27T12:37:00Z">
        <w:r w:rsidR="002B24A3" w:rsidDel="006E756F">
          <w:rPr>
            <w:rFonts w:cs="David"/>
            <w:color w:val="000000" w:themeColor="text1"/>
          </w:rPr>
          <w:delText>night time</w:delText>
        </w:r>
      </w:del>
      <w:ins w:id="214" w:author="Idit Balachsan" w:date="2020-01-27T12:37:00Z">
        <w:r w:rsidR="006E756F">
          <w:rPr>
            <w:rFonts w:cs="David"/>
            <w:color w:val="000000" w:themeColor="text1"/>
          </w:rPr>
          <w:t>nighttime</w:t>
        </w:r>
      </w:ins>
      <w:r w:rsidR="0021682C">
        <w:rPr>
          <w:rFonts w:cs="David"/>
          <w:color w:val="000000" w:themeColor="text1"/>
        </w:rPr>
        <w:t xml:space="preserve"> for example</w:t>
      </w:r>
      <w:r w:rsidR="002B24A3">
        <w:rPr>
          <w:rFonts w:cs="David"/>
          <w:color w:val="000000" w:themeColor="text1"/>
        </w:rPr>
        <w:t xml:space="preserve">, </w:t>
      </w:r>
      <w:r w:rsidR="00ED598A">
        <w:rPr>
          <w:rFonts w:cs="David"/>
          <w:color w:val="000000" w:themeColor="text1"/>
        </w:rPr>
        <w:t xml:space="preserve">more </w:t>
      </w:r>
      <w:r w:rsidR="002B24A3">
        <w:rPr>
          <w:rFonts w:cs="David"/>
          <w:color w:val="000000" w:themeColor="text1"/>
        </w:rPr>
        <w:t xml:space="preserve">conflicting objectives are </w:t>
      </w:r>
      <w:r w:rsidR="00B71DBB">
        <w:rPr>
          <w:rFonts w:cs="David"/>
          <w:color w:val="000000" w:themeColor="text1"/>
        </w:rPr>
        <w:t>formed,</w:t>
      </w:r>
      <w:r w:rsidR="00ED598A">
        <w:rPr>
          <w:rFonts w:cs="David"/>
          <w:color w:val="000000" w:themeColor="text1"/>
        </w:rPr>
        <w:t xml:space="preserve"> and </w:t>
      </w:r>
      <w:r w:rsidR="00436FA7">
        <w:rPr>
          <w:rFonts w:cs="David"/>
          <w:color w:val="000000" w:themeColor="text1"/>
        </w:rPr>
        <w:t>other considerations should be taken into account</w:t>
      </w:r>
      <w:r w:rsidR="007E51DC">
        <w:rPr>
          <w:rFonts w:cs="David"/>
          <w:color w:val="000000" w:themeColor="text1"/>
        </w:rPr>
        <w:t xml:space="preserve"> in order to achieve an optimal deployment</w:t>
      </w:r>
      <w:r w:rsidR="00436FA7">
        <w:rPr>
          <w:rFonts w:cs="David"/>
          <w:color w:val="000000" w:themeColor="text1"/>
        </w:rPr>
        <w:t xml:space="preserve">. </w:t>
      </w:r>
    </w:p>
    <w:p w14:paraId="7723CA0A" w14:textId="6EBA9E91" w:rsidR="007224B5" w:rsidRDefault="007224B5" w:rsidP="00E87BA7">
      <w:pPr>
        <w:rPr>
          <w:rFonts w:cs="David"/>
          <w:color w:val="000000" w:themeColor="text1"/>
        </w:rPr>
      </w:pPr>
    </w:p>
    <w:p w14:paraId="62965CFB" w14:textId="49269485" w:rsidR="003E5EBB" w:rsidRPr="007224B5" w:rsidRDefault="0012435A" w:rsidP="00E87BA7">
      <w:pPr>
        <w:rPr>
          <w:rFonts w:cs="David"/>
          <w:color w:val="000000" w:themeColor="text1"/>
        </w:rPr>
      </w:pPr>
      <w:r>
        <w:rPr>
          <w:rFonts w:cs="David"/>
          <w:color w:val="000000" w:themeColor="text1"/>
        </w:rPr>
        <w:t>Other objectives</w:t>
      </w:r>
      <w:r w:rsidR="00BD1A2F">
        <w:rPr>
          <w:rFonts w:cs="David"/>
          <w:color w:val="000000" w:themeColor="text1"/>
        </w:rPr>
        <w:t xml:space="preserve"> will further be </w:t>
      </w:r>
      <w:r w:rsidR="000B65BF">
        <w:rPr>
          <w:rFonts w:cs="David"/>
          <w:color w:val="000000" w:themeColor="text1"/>
        </w:rPr>
        <w:t>examined as the research progresses</w:t>
      </w:r>
      <w:r w:rsidR="00C458B2">
        <w:rPr>
          <w:rFonts w:cs="David"/>
          <w:color w:val="000000" w:themeColor="text1"/>
        </w:rPr>
        <w:t xml:space="preserve">, including the addition of </w:t>
      </w:r>
      <w:r w:rsidR="002316E3">
        <w:rPr>
          <w:rFonts w:cs="David"/>
          <w:color w:val="000000" w:themeColor="text1"/>
        </w:rPr>
        <w:t xml:space="preserve">more </w:t>
      </w:r>
      <w:r w:rsidR="00C458B2">
        <w:rPr>
          <w:rFonts w:cs="David"/>
          <w:color w:val="000000" w:themeColor="text1"/>
        </w:rPr>
        <w:t xml:space="preserve">PED-related objectives. </w:t>
      </w:r>
    </w:p>
    <w:p w14:paraId="6BB20243" w14:textId="77777777" w:rsidR="009C5445" w:rsidRPr="00A10451" w:rsidRDefault="009C5445" w:rsidP="00E87BA7">
      <w:pPr>
        <w:ind w:right="-2"/>
        <w:rPr>
          <w:rFonts w:cs="David"/>
          <w:b/>
          <w:bCs/>
        </w:rPr>
      </w:pPr>
    </w:p>
    <w:p w14:paraId="0B281DDE" w14:textId="02D4AF3E" w:rsidR="000E49AE" w:rsidRPr="00A10451" w:rsidRDefault="009569AC" w:rsidP="00E87BA7">
      <w:pPr>
        <w:pStyle w:val="Heading3"/>
      </w:pPr>
      <w:bookmarkStart w:id="215" w:name="_Toc31024299"/>
      <w:r>
        <w:t>O</w:t>
      </w:r>
      <w:r w:rsidR="00B7088F" w:rsidRPr="00A10451">
        <w:rPr>
          <w:rFonts w:hint="cs"/>
        </w:rPr>
        <w:t>ptimization</w:t>
      </w:r>
      <w:r>
        <w:t xml:space="preserve"> </w:t>
      </w:r>
      <w:r w:rsidR="009B5868">
        <w:t>procedure</w:t>
      </w:r>
      <w:bookmarkEnd w:id="215"/>
    </w:p>
    <w:p w14:paraId="5A375947" w14:textId="2965BE33" w:rsidR="00CA1E64" w:rsidRDefault="009E7B21" w:rsidP="00E87BA7">
      <w:pPr>
        <w:ind w:right="-2"/>
        <w:rPr>
          <w:rFonts w:cs="David"/>
          <w:color w:val="000000" w:themeColor="text1"/>
        </w:rPr>
      </w:pPr>
      <w:r w:rsidRPr="00A10451">
        <w:rPr>
          <w:rFonts w:cs="David" w:hint="cs"/>
          <w:color w:val="000000" w:themeColor="text1"/>
        </w:rPr>
        <w:t>Once a</w:t>
      </w:r>
      <w:r w:rsidR="00DE3C26">
        <w:rPr>
          <w:rFonts w:cs="David"/>
          <w:color w:val="000000" w:themeColor="text1"/>
        </w:rPr>
        <w:t>ll</w:t>
      </w:r>
      <w:r w:rsidRPr="00A10451">
        <w:rPr>
          <w:rFonts w:cs="David" w:hint="cs"/>
          <w:color w:val="000000" w:themeColor="text1"/>
        </w:rPr>
        <w:t xml:space="preserve"> </w:t>
      </w:r>
      <w:r w:rsidR="00256A0D">
        <w:rPr>
          <w:rFonts w:cs="David"/>
          <w:color w:val="000000" w:themeColor="text1"/>
        </w:rPr>
        <w:t>pre-calculations</w:t>
      </w:r>
      <w:r w:rsidR="007C5ECF">
        <w:rPr>
          <w:rFonts w:cs="David"/>
          <w:color w:val="000000" w:themeColor="text1"/>
        </w:rPr>
        <w:t xml:space="preserve"> are obtained</w:t>
      </w:r>
      <w:r w:rsidR="00754334" w:rsidRPr="00A10451">
        <w:rPr>
          <w:rFonts w:cs="David" w:hint="cs"/>
          <w:color w:val="000000" w:themeColor="text1"/>
        </w:rPr>
        <w:t>, the optimization process</w:t>
      </w:r>
      <w:r w:rsidR="0032143C" w:rsidRPr="00A10451">
        <w:rPr>
          <w:rFonts w:cs="David" w:hint="cs"/>
          <w:color w:val="000000" w:themeColor="text1"/>
        </w:rPr>
        <w:t xml:space="preserve"> starts.</w:t>
      </w:r>
      <w:r w:rsidR="00822414" w:rsidRPr="00A10451">
        <w:rPr>
          <w:rFonts w:cs="David" w:hint="cs"/>
          <w:color w:val="000000" w:themeColor="text1"/>
        </w:rPr>
        <w:t xml:space="preserve"> </w:t>
      </w:r>
      <w:r w:rsidR="0032143C" w:rsidRPr="00A10451">
        <w:rPr>
          <w:rFonts w:cs="David" w:hint="cs"/>
          <w:color w:val="000000" w:themeColor="text1"/>
        </w:rPr>
        <w:t>T</w:t>
      </w:r>
      <w:r w:rsidR="00822414" w:rsidRPr="00A10451">
        <w:rPr>
          <w:rFonts w:cs="David" w:hint="cs"/>
          <w:color w:val="000000" w:themeColor="text1"/>
        </w:rPr>
        <w:t>he Borg MOEA algorithm (</w:t>
      </w:r>
      <w:r w:rsidR="00822414" w:rsidRPr="001D3786">
        <w:rPr>
          <w:rFonts w:cs="David" w:hint="cs"/>
          <w:color w:val="000000" w:themeColor="text1"/>
        </w:rPr>
        <w:t xml:space="preserve">see </w:t>
      </w:r>
      <w:r w:rsidR="001D3786">
        <w:rPr>
          <w:rFonts w:cs="David"/>
          <w:color w:val="000000" w:themeColor="text1"/>
        </w:rPr>
        <w:t>S</w:t>
      </w:r>
      <w:r w:rsidR="00822414" w:rsidRPr="001D3786">
        <w:rPr>
          <w:rFonts w:cs="David" w:hint="cs"/>
          <w:color w:val="000000" w:themeColor="text1"/>
        </w:rPr>
        <w:t xml:space="preserve">ection </w:t>
      </w:r>
      <w:r w:rsidR="0021682C">
        <w:rPr>
          <w:rFonts w:cs="David"/>
          <w:color w:val="000000" w:themeColor="text1"/>
        </w:rPr>
        <w:fldChar w:fldCharType="begin"/>
      </w:r>
      <w:r w:rsidR="0021682C">
        <w:rPr>
          <w:rFonts w:cs="David"/>
          <w:color w:val="000000" w:themeColor="text1"/>
        </w:rPr>
        <w:instrText xml:space="preserve"> </w:instrText>
      </w:r>
      <w:r w:rsidR="0021682C">
        <w:rPr>
          <w:rFonts w:cs="David" w:hint="cs"/>
          <w:color w:val="000000" w:themeColor="text1"/>
        </w:rPr>
        <w:instrText>REF _Ref14950430 \r \h</w:instrText>
      </w:r>
      <w:r w:rsidR="0021682C">
        <w:rPr>
          <w:rFonts w:cs="David"/>
          <w:color w:val="000000" w:themeColor="text1"/>
        </w:rPr>
        <w:instrText xml:space="preserve">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5.1.3</w:t>
      </w:r>
      <w:r w:rsidR="0021682C">
        <w:rPr>
          <w:rFonts w:cs="David"/>
          <w:color w:val="000000" w:themeColor="text1"/>
        </w:rPr>
        <w:fldChar w:fldCharType="end"/>
      </w:r>
      <w:r w:rsidR="00822414" w:rsidRPr="00A10451">
        <w:rPr>
          <w:rFonts w:cs="David" w:hint="cs"/>
          <w:color w:val="000000" w:themeColor="text1"/>
        </w:rPr>
        <w:t>)</w:t>
      </w:r>
      <w:r w:rsidR="003B668C" w:rsidRPr="00A10451">
        <w:rPr>
          <w:rFonts w:cs="David" w:hint="cs"/>
          <w:color w:val="000000" w:themeColor="text1"/>
        </w:rPr>
        <w:t xml:space="preserve"> </w:t>
      </w:r>
      <w:r w:rsidR="000553C8">
        <w:t>initiates its search by starting with a uniform random generation of its initial population of candidate solutions.</w:t>
      </w:r>
      <w:r w:rsidR="007556E1">
        <w:rPr>
          <w:rFonts w:cs="David"/>
          <w:color w:val="000000" w:themeColor="text1"/>
        </w:rPr>
        <w:t xml:space="preserve"> Then, </w:t>
      </w:r>
      <w:r w:rsidR="00002E6F" w:rsidRPr="00A10451">
        <w:rPr>
          <w:rFonts w:cs="David" w:hint="cs"/>
        </w:rPr>
        <w:t xml:space="preserve">the algorithm projects the set </w:t>
      </w:r>
      <m:oMath>
        <m:r>
          <w:rPr>
            <w:rFonts w:ascii="Cambria Math" w:hAnsi="Cambria Math" w:cs="David" w:hint="cs"/>
          </w:rPr>
          <m:t>{R}</m:t>
        </m:r>
      </m:oMath>
      <w:r w:rsidR="00002E6F" w:rsidRPr="00A10451">
        <w:rPr>
          <w:rFonts w:cs="David" w:hint="cs"/>
        </w:rPr>
        <w:t xml:space="preserve"> on </w:t>
      </w:r>
      <m:oMath>
        <m:r>
          <m:rPr>
            <m:sty m:val="p"/>
          </m:rPr>
          <w:rPr>
            <w:rFonts w:ascii="Cambria Math" w:hAnsi="Cambria Math" w:cs="David" w:hint="cs"/>
          </w:rPr>
          <m:t>Ω</m:t>
        </m:r>
      </m:oMath>
      <w:r w:rsidR="00002E6F" w:rsidRPr="00A10451">
        <w:rPr>
          <w:rFonts w:cs="David" w:hint="cs"/>
        </w:rPr>
        <w:t xml:space="preserve"> and </w:t>
      </w:r>
      <w:r w:rsidR="00002E6F" w:rsidRPr="00461D54">
        <w:rPr>
          <w:rFonts w:cs="David" w:hint="cs"/>
          <w:color w:val="000000" w:themeColor="text1"/>
        </w:rPr>
        <w:t xml:space="preserve">evaluates </w:t>
      </w:r>
      <w:r w:rsidR="00BA62F1" w:rsidRPr="00461D54">
        <w:rPr>
          <w:rFonts w:cs="David"/>
          <w:color w:val="000000" w:themeColor="text1"/>
        </w:rPr>
        <w:t>all</w:t>
      </w:r>
      <w:r w:rsidR="00470A0F" w:rsidRPr="00461D54">
        <w:rPr>
          <w:rFonts w:cs="David" w:hint="cs"/>
          <w:color w:val="000000" w:themeColor="text1"/>
        </w:rPr>
        <w:t xml:space="preserve"> </w:t>
      </w:r>
      <w:r w:rsidR="00461D54" w:rsidRPr="00461D54">
        <w:rPr>
          <w:rFonts w:cs="David"/>
          <w:color w:val="000000" w:themeColor="text1"/>
        </w:rPr>
        <w:t xml:space="preserve">possible </w:t>
      </w:r>
      <w:r w:rsidR="00470A0F" w:rsidRPr="00461D54">
        <w:rPr>
          <w:rFonts w:cs="David" w:hint="cs"/>
          <w:color w:val="000000" w:themeColor="text1"/>
        </w:rPr>
        <w:t>PED</w:t>
      </w:r>
      <m:oMath>
        <m:r>
          <m:rPr>
            <m:sty m:val="p"/>
          </m:rPr>
          <w:rPr>
            <w:rFonts w:ascii="Cambria Math" w:hAnsi="Cambria Math" w:cs="David" w:hint="cs"/>
            <w:color w:val="000000" w:themeColor="text1"/>
          </w:rPr>
          <m:t xml:space="preserve"> </m:t>
        </m:r>
      </m:oMath>
      <w:r w:rsidR="007539CB" w:rsidRPr="00461D54">
        <w:rPr>
          <w:rFonts w:cs="David" w:hint="cs"/>
          <w:color w:val="000000" w:themeColor="text1"/>
        </w:rPr>
        <w:t>val</w:t>
      </w:r>
      <w:proofErr w:type="spellStart"/>
      <w:r w:rsidR="007539CB" w:rsidRPr="00461D54">
        <w:rPr>
          <w:rFonts w:cs="David" w:hint="cs"/>
          <w:color w:val="000000" w:themeColor="text1"/>
        </w:rPr>
        <w:t>ue</w:t>
      </w:r>
      <w:r w:rsidR="00BA62F1" w:rsidRPr="00461D54">
        <w:rPr>
          <w:rFonts w:cs="David"/>
          <w:color w:val="000000" w:themeColor="text1"/>
        </w:rPr>
        <w:t>s</w:t>
      </w:r>
      <w:proofErr w:type="spellEnd"/>
      <w:r w:rsidR="00A565A5" w:rsidRPr="00461D54">
        <w:rPr>
          <w:rFonts w:cs="David" w:hint="cs"/>
          <w:color w:val="000000" w:themeColor="text1"/>
        </w:rPr>
        <w:t xml:space="preserve"> of that set</w:t>
      </w:r>
      <w:r w:rsidR="00355DFC" w:rsidRPr="00461D54">
        <w:rPr>
          <w:rFonts w:cs="David" w:hint="cs"/>
          <w:color w:val="000000" w:themeColor="text1"/>
        </w:rPr>
        <w:t xml:space="preserve"> </w:t>
      </w:r>
      <w:r w:rsidR="00355DFC" w:rsidRPr="0048278C">
        <w:rPr>
          <w:rFonts w:cs="David" w:hint="cs"/>
          <w:color w:val="000000" w:themeColor="text1"/>
        </w:rPr>
        <w:t>(</w:t>
      </w:r>
      <w:r w:rsidR="00BA62F1" w:rsidRPr="0048278C">
        <w:rPr>
          <w:rFonts w:cs="David"/>
          <w:color w:val="000000" w:themeColor="text1"/>
        </w:rPr>
        <w:t>Eq</w:t>
      </w:r>
      <w:r w:rsidR="002A709B" w:rsidRPr="0048278C">
        <w:rPr>
          <w:rFonts w:cs="David"/>
          <w:color w:val="000000" w:themeColor="text1"/>
        </w:rPr>
        <w:t>.</w:t>
      </w:r>
      <w:r w:rsidR="00355DFC" w:rsidRPr="0048278C">
        <w:rPr>
          <w:rFonts w:cs="David" w:hint="cs"/>
          <w:color w:val="000000" w:themeColor="text1"/>
        </w:rPr>
        <w:t xml:space="preserve"> </w:t>
      </w:r>
      <w:r w:rsidR="0048278C">
        <w:rPr>
          <w:rFonts w:cs="David"/>
          <w:color w:val="000000" w:themeColor="text1"/>
        </w:rPr>
        <w:fldChar w:fldCharType="begin"/>
      </w:r>
      <w:r w:rsidR="0048278C">
        <w:rPr>
          <w:rFonts w:cs="David"/>
          <w:color w:val="000000" w:themeColor="text1"/>
        </w:rPr>
        <w:instrText xml:space="preserve"> </w:instrText>
      </w:r>
      <w:r w:rsidR="0048278C">
        <w:rPr>
          <w:rFonts w:cs="David" w:hint="cs"/>
          <w:color w:val="000000" w:themeColor="text1"/>
        </w:rPr>
        <w:instrText>REF equation_4 \h</w:instrText>
      </w:r>
      <w:r w:rsidR="0048278C">
        <w:rPr>
          <w:rFonts w:cs="David"/>
          <w:color w:val="000000" w:themeColor="text1"/>
        </w:rPr>
        <w:instrText xml:space="preserve"> </w:instrText>
      </w:r>
      <w:r w:rsidR="00E87BA7">
        <w:rPr>
          <w:rFonts w:cs="David"/>
          <w:color w:val="000000" w:themeColor="text1"/>
        </w:rPr>
        <w:instrText xml:space="preserve"> \* MERGEFORMAT </w:instrText>
      </w:r>
      <w:r w:rsidR="0048278C">
        <w:rPr>
          <w:rFonts w:cs="David"/>
          <w:color w:val="000000" w:themeColor="text1"/>
        </w:rPr>
      </w:r>
      <w:r w:rsidR="0048278C">
        <w:rPr>
          <w:rFonts w:cs="David"/>
          <w:color w:val="000000" w:themeColor="text1"/>
        </w:rPr>
        <w:fldChar w:fldCharType="separate"/>
      </w:r>
      <w:r w:rsidR="00587E2C">
        <w:rPr>
          <w:rFonts w:cs="David"/>
          <w:noProof/>
          <w:color w:val="000000"/>
        </w:rPr>
        <w:t>5</w:t>
      </w:r>
      <w:r w:rsidR="0048278C">
        <w:rPr>
          <w:rFonts w:cs="David"/>
          <w:color w:val="000000" w:themeColor="text1"/>
        </w:rPr>
        <w:fldChar w:fldCharType="end"/>
      </w:r>
      <w:r w:rsidR="00355DFC" w:rsidRPr="0048278C">
        <w:rPr>
          <w:rFonts w:cs="David" w:hint="cs"/>
          <w:color w:val="000000" w:themeColor="text1"/>
        </w:rPr>
        <w:t>)</w:t>
      </w:r>
      <w:r w:rsidR="00A565A5" w:rsidRPr="0048278C">
        <w:rPr>
          <w:rFonts w:cs="David" w:hint="cs"/>
          <w:color w:val="000000" w:themeColor="text1"/>
        </w:rPr>
        <w:t>.</w:t>
      </w:r>
      <w:r w:rsidR="00A565A5" w:rsidRPr="00F26E62">
        <w:rPr>
          <w:rFonts w:cs="David" w:hint="cs"/>
          <w:color w:val="FF0000"/>
        </w:rPr>
        <w:t xml:space="preserve"> </w:t>
      </w:r>
      <w:r w:rsidR="00002E6F" w:rsidRPr="00A10451">
        <w:rPr>
          <w:rFonts w:cs="David" w:hint="cs"/>
        </w:rPr>
        <w:t xml:space="preserve">Then, based on the </w:t>
      </w:r>
      <w:r w:rsidR="00744FE7">
        <w:rPr>
          <w:rFonts w:cs="David"/>
        </w:rPr>
        <w:t>defined</w:t>
      </w:r>
      <w:r w:rsidR="0056568F">
        <w:rPr>
          <w:rFonts w:cs="David"/>
        </w:rPr>
        <w:t xml:space="preserve"> </w:t>
      </w:r>
      <w:r w:rsidR="00002E6F" w:rsidRPr="00A10451">
        <w:rPr>
          <w:rFonts w:cs="David" w:hint="cs"/>
        </w:rPr>
        <w:t>objective</w:t>
      </w:r>
      <w:r w:rsidR="00A415A5" w:rsidRPr="00A10451">
        <w:rPr>
          <w:rFonts w:cs="David" w:hint="cs"/>
        </w:rPr>
        <w:t>s</w:t>
      </w:r>
      <w:r w:rsidR="00002E6F" w:rsidRPr="00A10451">
        <w:rPr>
          <w:rFonts w:cs="David" w:hint="cs"/>
        </w:rPr>
        <w:t xml:space="preserve">, the Borg </w:t>
      </w:r>
      <w:r w:rsidR="00EA5F15">
        <w:t xml:space="preserve">MOEA </w:t>
      </w:r>
      <w:r w:rsidR="009B16E6">
        <w:t xml:space="preserve">rewards those sets of decision variables </w:t>
      </w:r>
      <w:r w:rsidR="006A6B33">
        <w:t>(</w:t>
      </w:r>
      <w:r w:rsidR="00744FE7">
        <w:t xml:space="preserve">i.e., </w:t>
      </w:r>
      <w:r w:rsidR="006A6B33">
        <w:t xml:space="preserve">possible solutions) </w:t>
      </w:r>
      <w:r w:rsidR="009B16E6">
        <w:t xml:space="preserve">that dominate competing alternatives (i.e., better in </w:t>
      </w:r>
      <w:r w:rsidR="00EA5F15">
        <w:t>all</w:t>
      </w:r>
      <w:r w:rsidR="009B16E6">
        <w:t xml:space="preserve"> objectives) until a high-quality approximation of the Pareto frontier is attained.</w:t>
      </w:r>
      <w:r w:rsidR="001B6973">
        <w:rPr>
          <w:rFonts w:cs="David"/>
          <w:color w:val="000000" w:themeColor="text1"/>
        </w:rPr>
        <w:t xml:space="preserve"> </w:t>
      </w:r>
      <w:r w:rsidR="00A415A5" w:rsidRPr="00A10451">
        <w:rPr>
          <w:rFonts w:cs="David" w:hint="cs"/>
        </w:rPr>
        <w:t xml:space="preserve">Technically, </w:t>
      </w:r>
      <w:r w:rsidR="000E49AE" w:rsidRPr="00A10451">
        <w:rPr>
          <w:rFonts w:cs="David" w:hint="cs"/>
        </w:rPr>
        <w:t xml:space="preserve">we assume that each location </w:t>
      </w:r>
      <m:oMath>
        <m:r>
          <m:rPr>
            <m:sty m:val="p"/>
          </m:rPr>
          <w:rPr>
            <w:rFonts w:ascii="Cambria Math" w:hAnsi="Cambria Math" w:cs="David" w:hint="cs"/>
          </w:rPr>
          <m:t>ω∈Ω</m:t>
        </m:r>
      </m:oMath>
      <w:r w:rsidR="000E49AE" w:rsidRPr="00A10451">
        <w:rPr>
          <w:rFonts w:cs="David" w:hint="cs"/>
        </w:rPr>
        <w:t xml:space="preserve"> may host a sensor. The decision variables are held in a data array, each value represents a sensor, linked to a certain location </w:t>
      </w:r>
      <m:oMath>
        <m:r>
          <m:rPr>
            <m:sty m:val="p"/>
          </m:rPr>
          <w:rPr>
            <w:rFonts w:ascii="Cambria Math" w:hAnsi="Cambria Math" w:cs="David" w:hint="cs"/>
          </w:rPr>
          <m:t>ω∈Ω</m:t>
        </m:r>
      </m:oMath>
      <w:r w:rsidR="000E49AE" w:rsidRPr="00A10451">
        <w:rPr>
          <w:rFonts w:cs="David" w:hint="cs"/>
        </w:rPr>
        <w:t xml:space="preserve">. The sensor is “placed” in that location if the decision variable is 1 and is not “placed” if the decision variable is 0. </w:t>
      </w:r>
    </w:p>
    <w:p w14:paraId="2ED3B647" w14:textId="222C30D0" w:rsidR="006140C3" w:rsidRDefault="006140C3" w:rsidP="00E87BA7">
      <w:pPr>
        <w:ind w:right="-2"/>
        <w:rPr>
          <w:ins w:id="216" w:author="Idit Balachsan" w:date="2020-01-26T12:23:00Z"/>
          <w:rFonts w:cs="David"/>
          <w:color w:val="000000" w:themeColor="text1"/>
        </w:rPr>
      </w:pPr>
    </w:p>
    <w:p w14:paraId="6CF1FA28" w14:textId="39517F44" w:rsidR="00423388" w:rsidRDefault="00423388" w:rsidP="00121906">
      <w:pPr>
        <w:pStyle w:val="Heading2"/>
        <w:rPr>
          <w:ins w:id="217" w:author="Idit Balachsan" w:date="2020-01-26T12:24:00Z"/>
        </w:rPr>
      </w:pPr>
      <w:bookmarkStart w:id="218" w:name="_Toc31024300"/>
      <w:ins w:id="219" w:author="Idit Balachsan" w:date="2020-01-26T12:24:00Z">
        <w:r>
          <w:t xml:space="preserve">Timescales </w:t>
        </w:r>
      </w:ins>
      <w:ins w:id="220" w:author="Idit Balachsan" w:date="2020-01-26T12:43:00Z">
        <w:r w:rsidR="00B64FA0">
          <w:t xml:space="preserve">and ATD model </w:t>
        </w:r>
      </w:ins>
      <w:ins w:id="221" w:author="Idit Balachsan" w:date="2020-01-26T12:24:00Z">
        <w:r>
          <w:t>discussion</w:t>
        </w:r>
        <w:bookmarkEnd w:id="218"/>
        <w:r>
          <w:t xml:space="preserve"> </w:t>
        </w:r>
      </w:ins>
    </w:p>
    <w:p w14:paraId="5FB5901D" w14:textId="7FCF6A3C" w:rsidR="00850C8D" w:rsidRPr="00442B1C" w:rsidRDefault="00850C8D" w:rsidP="00850C8D">
      <w:pPr>
        <w:rPr>
          <w:ins w:id="222" w:author="Idit Balachsan" w:date="2020-01-26T12:24:00Z"/>
          <w:rFonts w:cs="David"/>
          <w:color w:val="FF0000"/>
        </w:rPr>
      </w:pPr>
      <w:ins w:id="223" w:author="Idit Balachsan" w:date="2020-01-26T12:24:00Z">
        <w:r>
          <w:rPr>
            <w:rFonts w:cs="David"/>
          </w:rPr>
          <w:t>When dealing with changes in meteorological parameters and pollution concentrations, time and spatial scales should be considered</w:t>
        </w:r>
        <w:r w:rsidRPr="00B577D6">
          <w:rPr>
            <w:rFonts w:cs="David"/>
          </w:rPr>
          <w:t xml:space="preserve">. The spatial scale of our first simulation </w:t>
        </w:r>
      </w:ins>
      <w:ins w:id="224" w:author="Idit Balachsan" w:date="2020-01-26T12:25:00Z">
        <w:r w:rsidR="00BD4E8A" w:rsidRPr="00B577D6">
          <w:rPr>
            <w:rFonts w:cs="David"/>
          </w:rPr>
          <w:t>(Section</w:t>
        </w:r>
      </w:ins>
      <w:ins w:id="225" w:author="Idit Balachsan" w:date="2020-01-26T12:26:00Z">
        <w:r w:rsidR="00BD4E8A" w:rsidRPr="00B577D6">
          <w:rPr>
            <w:rFonts w:cs="David"/>
          </w:rPr>
          <w:t xml:space="preserve"> 6.1</w:t>
        </w:r>
      </w:ins>
      <w:ins w:id="226" w:author="Idit Balachsan" w:date="2020-01-26T12:25:00Z">
        <w:r w:rsidR="00BD4E8A" w:rsidRPr="00B577D6">
          <w:rPr>
            <w:rFonts w:cs="David"/>
          </w:rPr>
          <w:t xml:space="preserve">) </w:t>
        </w:r>
      </w:ins>
      <w:ins w:id="227" w:author="Idit Balachsan" w:date="2020-01-26T12:24:00Z">
        <w:r w:rsidRPr="00B577D6">
          <w:rPr>
            <w:rFonts w:cs="David"/>
          </w:rPr>
          <w:t>is of short-range only, with a spatial resolution of</w:t>
        </w:r>
      </w:ins>
      <w:ins w:id="228" w:author="Idit Balachsan" w:date="2020-01-26T12:38:00Z">
        <w:r w:rsidR="00B01553">
          <w:rPr>
            <w:rFonts w:cs="David"/>
          </w:rPr>
          <w:t xml:space="preserve"> tens of meters</w:t>
        </w:r>
      </w:ins>
      <w:ins w:id="229" w:author="Idit Balachsan" w:date="2020-01-26T12:39:00Z">
        <w:r w:rsidR="00B577D6">
          <w:rPr>
            <w:rFonts w:cs="David"/>
          </w:rPr>
          <w:t xml:space="preserve"> </w:t>
        </w:r>
        <w:r w:rsidR="00B577D6">
          <w:rPr>
            <w:rFonts w:cs="David"/>
          </w:rPr>
          <w:fldChar w:fldCharType="begin" w:fldLock="1"/>
        </w:r>
      </w:ins>
      <w:r w:rsidR="00C778E5">
        <w:rPr>
          <w:rFonts w:cs="David"/>
        </w:rPr>
        <w:instrText>ADDIN CSL_CITATION {"citationItems":[{"id":"ITEM-1","itemData":{"DOI":"10.1016/j.atmosenv.2008.05.057","ISBN":"1352-2310","ISSN":"13522310","PMID":"27117232","abstract":"Studies on the health effects of long-term average exposure to outdoor air pollution have played an important role in recent health impact assessments. Exposure assessment for epidemiological studies of long-term exposure to ambient air pollution remains a difficult challenge because of substantial small-scale spatial variation. Current approaches for assessing intra-urban air pollution contrasts include the use of exposure indicator variables, interpolation methods, dispersion models and land-use regression (LUR) models. LUR models have been increasingly used in the past few years. This paper provides a critical review of the different components of LUR models. We identified 25 land-use regression studies. Land-use regression combines monitoring of air pollution at typically 20-100 locations, spread over the study area, and development of stochastic models using predictor variables usually obtained through geographic information systems (GIS). Monitoring is usually temporally limited: one to four surveys of typically one or two weeks duration. Significant predictor variables include various traffic representations, population density, land use, physical geography (e.g. altitude) and climate. Land-use regression methods have generally been applied successfully to model annual mean concentrations of NO2, NOx, PM2.5, the soot content of PM2.5and VOCs in different settings, including European and North-American cities. The performance of the method in urban areas is typically better or equivalent to geo-statistical methods, such as kriging, and dispersion models. Further developments of the land-use regression method include more focus on developing models that can be transferred to other areas, inclusion of additional predictor variables such as wind direction or emission data and further exploration of focalsum methods. Models that include a spatial and a temporal component are of interest for (e.g. birth cohort) studies that need exposure variables on a finer temporal scale. There is a strong need for validation of LUR models with personal exposure monitoring. © 2008 Elsevier Ltd. All rights reserved.","author":[{"dropping-particle":"","family":"Hoek","given":"Gerard","non-dropping-particle":"","parse-names":false,"suffix":""},{"dropping-particle":"","family":"Beelen","given":"Rob","non-dropping-particle":"","parse-names":false,"suffix":""},{"dropping-particle":"","family":"Hoogh","given":"Kees","non-dropping-particle":"de","parse-names":false,"suffix":""},{"dropping-particle":"","family":"Vienneau","given":"Danielle","non-dropping-particle":"","parse-names":false,"suffix":""},{"dropping-particle":"","family":"Gulliver","given":"John","non-dropping-particle":"","parse-names":false,"suffix":""},{"dropping-particle":"","family":"Fischer","given":"Paul","non-dropping-particle":"","parse-names":false,"suffix":""},{"dropping-particle":"","family":"Briggs","given":"David","non-dropping-particle":"","parse-names":false,"suffix":""}],"container-title":"Atmospheric Environment","id":"ITEM-1","issue":"33","issued":{"date-parts":[["2008"]]},"page":"7561-7578","publisher":"Elsevier Ltd","title":"A review of land-use regression models to assess spatial variation of outdoor air pollution","type":"article-journal","volume":"42"},"uris":["http://www.mendeley.com/documents/?uuid=9965215d-6a59-4183-9e0c-f83566aa00cb"]}],"mendeley":{"formattedCitation":"[68]","plainTextFormattedCitation":"[68]","previouslyFormattedCitation":"[68]"},"properties":{"noteIndex":0},"schema":"https://github.com/citation-style-language/schema/raw/master/csl-citation.json"}</w:instrText>
      </w:r>
      <w:r w:rsidR="00B577D6">
        <w:rPr>
          <w:rFonts w:cs="David"/>
        </w:rPr>
        <w:fldChar w:fldCharType="separate"/>
      </w:r>
      <w:r w:rsidR="00B577D6" w:rsidRPr="00B577D6">
        <w:rPr>
          <w:rFonts w:cs="David"/>
          <w:noProof/>
        </w:rPr>
        <w:t>[68]</w:t>
      </w:r>
      <w:ins w:id="230" w:author="Idit Balachsan" w:date="2020-01-26T12:39:00Z">
        <w:r w:rsidR="00B577D6">
          <w:rPr>
            <w:rFonts w:cs="David"/>
          </w:rPr>
          <w:fldChar w:fldCharType="end"/>
        </w:r>
      </w:ins>
      <w:ins w:id="231" w:author="Idit Balachsan" w:date="2020-01-26T12:24:00Z">
        <w:r w:rsidRPr="00B577D6">
          <w:rPr>
            <w:rFonts w:cs="David"/>
            <w:color w:val="FF0000"/>
          </w:rPr>
          <w:t>.</w:t>
        </w:r>
        <w:r>
          <w:rPr>
            <w:rFonts w:cs="David"/>
            <w:color w:val="FF0000"/>
          </w:rPr>
          <w:t xml:space="preserve"> </w:t>
        </w:r>
        <w:r>
          <w:rPr>
            <w:rFonts w:cs="David"/>
            <w:color w:val="000000" w:themeColor="text1"/>
          </w:rPr>
          <w:t xml:space="preserve">The timescales we deal with can </w:t>
        </w:r>
        <w:r>
          <w:rPr>
            <w:rFonts w:cs="David"/>
            <w:color w:val="000000" w:themeColor="text1"/>
          </w:rPr>
          <w:lastRenderedPageBreak/>
          <w:t xml:space="preserve">be divided into </w:t>
        </w:r>
        <w:r w:rsidRPr="00E74EF1">
          <w:rPr>
            <w:rFonts w:cs="David"/>
            <w:b/>
            <w:bCs/>
            <w:color w:val="000000" w:themeColor="text1"/>
          </w:rPr>
          <w:t>long-term</w:t>
        </w:r>
        <w:r>
          <w:rPr>
            <w:rFonts w:cs="David"/>
            <w:color w:val="000000" w:themeColor="text1"/>
          </w:rPr>
          <w:t xml:space="preserve"> and </w:t>
        </w:r>
        <w:r w:rsidRPr="00E74EF1">
          <w:rPr>
            <w:rFonts w:cs="David"/>
            <w:b/>
            <w:bCs/>
            <w:color w:val="000000" w:themeColor="text1"/>
          </w:rPr>
          <w:t>short-term</w:t>
        </w:r>
        <w:r>
          <w:rPr>
            <w:rFonts w:cs="David"/>
            <w:color w:val="000000" w:themeColor="text1"/>
          </w:rPr>
          <w:t xml:space="preserve"> scales. Our basic model uses a </w:t>
        </w:r>
        <w:r w:rsidRPr="00596309">
          <w:rPr>
            <w:rFonts w:cs="David"/>
            <w:color w:val="000000" w:themeColor="text1"/>
          </w:rPr>
          <w:t>long-term time scale</w:t>
        </w:r>
        <w:r>
          <w:rPr>
            <w:rFonts w:cs="David"/>
            <w:color w:val="000000" w:themeColor="text1"/>
          </w:rPr>
          <w:t xml:space="preserve"> - an average yearly concentration map, upon which the optimization is performed. Our suggested module for moving the network of sensors according to long-term changes in meteorological conditions, such as </w:t>
        </w:r>
        <w:r w:rsidRPr="00596309">
          <w:rPr>
            <w:rFonts w:cs="David"/>
            <w:b/>
            <w:bCs/>
            <w:color w:val="000000" w:themeColor="text1"/>
          </w:rPr>
          <w:t>seasons</w:t>
        </w:r>
        <w:r>
          <w:rPr>
            <w:rFonts w:cs="David"/>
            <w:color w:val="000000" w:themeColor="text1"/>
          </w:rPr>
          <w:t xml:space="preserve">, uses as well long-term average concentrations. For such long-term changes, using a steady-state dispersion model, like the Gaussian plume model is </w:t>
        </w:r>
        <w:r w:rsidRPr="00986002">
          <w:rPr>
            <w:rFonts w:cs="David"/>
            <w:color w:val="000000" w:themeColor="text1"/>
          </w:rPr>
          <w:t>adequate</w:t>
        </w:r>
        <w:r>
          <w:rPr>
            <w:rFonts w:cs="David"/>
            <w:color w:val="000000" w:themeColor="text1"/>
          </w:rPr>
          <w:t xml:space="preserve"> </w:t>
        </w:r>
      </w:ins>
      <w:ins w:id="232" w:author="Idit Balachsan" w:date="2020-01-26T12:43:00Z">
        <w:r w:rsidR="00C778E5">
          <w:rPr>
            <w:rFonts w:cs="David"/>
            <w:color w:val="000000" w:themeColor="text1"/>
          </w:rPr>
          <w:fldChar w:fldCharType="begin" w:fldLock="1"/>
        </w:r>
      </w:ins>
      <w:r w:rsidR="0072405D">
        <w:rPr>
          <w:rFonts w:cs="David"/>
          <w:color w:val="000000" w:themeColor="text1"/>
        </w:rPr>
        <w:instrText>ADDIN CSL_CITATION {"citationItems":[{"id":"ITEM-1","itemData":{"ISBN":"0478189419","abstract":"The introduction of the national environmental standards later this year will see heightened public awareness of air quality issues. Driven largely by a strong need for action on ambient levels of particles in most parts of the country, the standards lay the foundation for an effective air quality management framework. Atmospheric dispersion modelling is an essential tool in air quality management by providing the link between environmental effects and discharges to air. Its use has grown rapidly in New Zealand over the past 10 years and models are now commonplace in many resource consent applications for discharge permits. Dispersion modelling is a complex process and, as with all models, the results are only as useful as the model itself and how it is used. Many different approaches to modelling have emerged in New Zealand under the Resource Management Act 1991, and at times models have been used incorrectly, causing problems such as inaccurate data, which can mislead an assessment of environmental effects. These issues often delay the processing of resource consents, and can result in expensive hearings where experts argue over the merits of their preferred models and how they should be used. In a first step to resolving such issues, this draft guide provides expert and well-debated guidance on dispersion modelling through a series of recommended protocols. To improve consistency and accuracy in modelling, the guide is reasonably prescriptive, but the recommendations are not regulatory requirements so there is flexibility to handle the wide variety of circumstances that occur in New Zealand. Deviations from the recommended approaches can be taken, although these should be clearly explained and justified.","author":[{"dropping-particle":"","family":"Bluett","given":"Jeff","non-dropping-particle":"","parse-names":false,"suffix":""},{"dropping-particle":"","family":"Gimson","given":"Neil","non-dropping-particle":"","parse-names":false,"suffix":""},{"dropping-particle":"","family":"Fisher","given":"Gavin","non-dropping-particle":"","parse-names":false,"suffix":""},{"dropping-particle":"","family":"Heydenrych","given":"Clive","non-dropping-particle":"","parse-names":false,"suffix":""},{"dropping-particle":"","family":"Freeman","given":"Tracy","non-dropping-particle":"","parse-names":false,"suffix":""},{"dropping-particle":"","family":"Godfrey","given":"Jenny","non-dropping-particle":"","parse-names":false,"suffix":""}],"container-title":"522","id":"ITEM-1","issued":{"date-parts":[["2004"]]},"number-of-pages":"pp. 152","title":"Good practice guide for atmospheric dispersion modelling","type":"book"},"uris":["http://www.mendeley.com/documents/?uuid=948a23cb-8bc5-4353-ba07-32a76f87d827"]},{"id":"ITEM-2","itemData":{"ISBN":"9780859516952","id":"ITEM-2","issue":"June","issued":{"date-parts":[["2011"]]},"title":"Atmospheric Dispersion Modelling Liaison Committee Report: ADMLC-R6 June 2011","type":"report"},"uris":["http://www.mendeley.com/documents/?uuid=8d4b96ad-d019-4166-a4df-8ad6d1950cd8"]}],"mendeley":{"formattedCitation":"[69], [70]","plainTextFormattedCitation":"[69], [70]","previouslyFormattedCitation":"[69], [70]"},"properties":{"noteIndex":0},"schema":"https://github.com/citation-style-language/schema/raw/master/csl-citation.json"}</w:instrText>
      </w:r>
      <w:r w:rsidR="00C778E5">
        <w:rPr>
          <w:rFonts w:cs="David"/>
          <w:color w:val="000000" w:themeColor="text1"/>
        </w:rPr>
        <w:fldChar w:fldCharType="separate"/>
      </w:r>
      <w:r w:rsidR="00C778E5" w:rsidRPr="00C778E5">
        <w:rPr>
          <w:rFonts w:cs="David"/>
          <w:noProof/>
          <w:color w:val="000000" w:themeColor="text1"/>
        </w:rPr>
        <w:t>[69], [70]</w:t>
      </w:r>
      <w:ins w:id="233" w:author="Idit Balachsan" w:date="2020-01-26T12:43:00Z">
        <w:r w:rsidR="00C778E5">
          <w:rPr>
            <w:rFonts w:cs="David"/>
            <w:color w:val="000000" w:themeColor="text1"/>
          </w:rPr>
          <w:fldChar w:fldCharType="end"/>
        </w:r>
        <w:r w:rsidR="00C778E5">
          <w:rPr>
            <w:rFonts w:cs="David"/>
            <w:color w:val="000000" w:themeColor="text1"/>
          </w:rPr>
          <w:t xml:space="preserve">. </w:t>
        </w:r>
      </w:ins>
    </w:p>
    <w:p w14:paraId="536690FD" w14:textId="77777777" w:rsidR="00850C8D" w:rsidRDefault="00850C8D" w:rsidP="00E74EF1">
      <w:pPr>
        <w:ind w:firstLine="360"/>
        <w:rPr>
          <w:ins w:id="234" w:author="Idit Balachsan" w:date="2020-01-26T12:24:00Z"/>
          <w:rFonts w:cs="David"/>
          <w:color w:val="000000" w:themeColor="text1"/>
        </w:rPr>
      </w:pPr>
      <w:ins w:id="235" w:author="Idit Balachsan" w:date="2020-01-26T12:24:00Z">
        <w:r>
          <w:rPr>
            <w:rFonts w:cs="David"/>
            <w:color w:val="000000" w:themeColor="text1"/>
          </w:rPr>
          <w:t xml:space="preserve">For network redeployment according to short-term changes in meteorological conditions, such as </w:t>
        </w:r>
        <w:r w:rsidRPr="00596309">
          <w:rPr>
            <w:rFonts w:cs="David"/>
            <w:b/>
            <w:bCs/>
            <w:color w:val="000000" w:themeColor="text1"/>
          </w:rPr>
          <w:t>hours</w:t>
        </w:r>
        <w:r>
          <w:rPr>
            <w:rFonts w:cs="David"/>
            <w:color w:val="000000" w:themeColor="text1"/>
          </w:rPr>
          <w:t xml:space="preserve">, some general assumptions of the Gaussian plume model (steady-state assumptions) might not hold. We offer to both: </w:t>
        </w:r>
        <w:proofErr w:type="spellStart"/>
        <w:r>
          <w:rPr>
            <w:rFonts w:cs="David"/>
            <w:color w:val="000000" w:themeColor="text1"/>
          </w:rPr>
          <w:t>i</w:t>
        </w:r>
        <w:proofErr w:type="spellEnd"/>
        <w:r>
          <w:rPr>
            <w:rFonts w:cs="David"/>
            <w:color w:val="000000" w:themeColor="text1"/>
          </w:rPr>
          <w:t>). address most of these assumptions by creating a suitable simulation that will enable the use of a steady-state model, and ii). solve the same problem, using a non-steady state model, and compare the results of the two approaches. The steady-state assumptions are specified below:</w:t>
        </w:r>
      </w:ins>
    </w:p>
    <w:p w14:paraId="20D50C55" w14:textId="77777777" w:rsidR="00850C8D" w:rsidRPr="004F51C8" w:rsidRDefault="00850C8D" w:rsidP="00850C8D">
      <w:pPr>
        <w:pStyle w:val="ListParagraph"/>
        <w:numPr>
          <w:ilvl w:val="0"/>
          <w:numId w:val="45"/>
        </w:numPr>
        <w:rPr>
          <w:ins w:id="236" w:author="Idit Balachsan" w:date="2020-01-26T12:24:00Z"/>
          <w:rFonts w:cs="David"/>
        </w:rPr>
      </w:pPr>
      <w:ins w:id="237" w:author="Idit Balachsan" w:date="2020-01-26T12:24:00Z">
        <w:r w:rsidRPr="006D5B8C">
          <w:rPr>
            <w:rFonts w:cs="David"/>
            <w:i/>
            <w:iCs/>
          </w:rPr>
          <w:t>Travel time and range of transport</w:t>
        </w:r>
        <w:r>
          <w:rPr>
            <w:rFonts w:cs="David"/>
          </w:rPr>
          <w:t xml:space="preserve">. </w:t>
        </w:r>
        <w:r w:rsidRPr="002332CB">
          <w:rPr>
            <w:rFonts w:cs="David"/>
          </w:rPr>
          <w:t xml:space="preserve">Gaussian-plume models assume pollutant material is transported </w:t>
        </w:r>
        <w:r w:rsidRPr="004F51C8">
          <w:rPr>
            <w:rFonts w:cs="David"/>
          </w:rPr>
          <w:t>instantly</w:t>
        </w:r>
        <w:r>
          <w:rPr>
            <w:rFonts w:cs="David"/>
            <w:b/>
            <w:bCs/>
          </w:rPr>
          <w:t xml:space="preserve">, </w:t>
        </w:r>
        <w:r w:rsidRPr="002332CB">
          <w:rPr>
            <w:rFonts w:cs="David"/>
          </w:rPr>
          <w:t>in a straight line</w:t>
        </w:r>
        <w:r>
          <w:rPr>
            <w:rFonts w:cs="David"/>
          </w:rPr>
          <w:t>,</w:t>
        </w:r>
        <w:r w:rsidRPr="002332CB">
          <w:rPr>
            <w:rFonts w:cs="David"/>
          </w:rPr>
          <w:t xml:space="preserve"> to receptors that technically may be several hours or more in transport time away from the source. </w:t>
        </w:r>
        <w:r>
          <w:rPr>
            <w:rFonts w:cs="David"/>
          </w:rPr>
          <w:t>In the steady-state approach w</w:t>
        </w:r>
        <w:r w:rsidRPr="002332CB">
          <w:rPr>
            <w:rFonts w:cs="David"/>
          </w:rPr>
          <w:t xml:space="preserve">e </w:t>
        </w:r>
        <w:r>
          <w:rPr>
            <w:rFonts w:cs="David"/>
          </w:rPr>
          <w:t xml:space="preserve">will </w:t>
        </w:r>
        <w:r w:rsidRPr="002332CB">
          <w:rPr>
            <w:rFonts w:cs="David"/>
          </w:rPr>
          <w:t>address this limitation by simulating relatively small-sized industrial areas of no more than a few kilometers wide and currently</w:t>
        </w:r>
        <w:r>
          <w:rPr>
            <w:rFonts w:cs="David"/>
          </w:rPr>
          <w:t>,</w:t>
        </w:r>
        <w:r w:rsidRPr="002332CB">
          <w:rPr>
            <w:rFonts w:cs="David"/>
          </w:rPr>
          <w:t xml:space="preserve"> </w:t>
        </w:r>
        <w:r>
          <w:rPr>
            <w:rFonts w:cs="David"/>
          </w:rPr>
          <w:t xml:space="preserve">in our initial simulation, </w:t>
        </w:r>
        <w:r w:rsidRPr="002332CB">
          <w:rPr>
            <w:rFonts w:cs="David"/>
          </w:rPr>
          <w:t xml:space="preserve">only 1 kilometer wide. That way, when </w:t>
        </w:r>
        <w:r>
          <w:rPr>
            <w:rFonts w:cs="David"/>
          </w:rPr>
          <w:t>modelling the calmest</w:t>
        </w:r>
        <w:r w:rsidRPr="002332CB">
          <w:rPr>
            <w:rFonts w:cs="David"/>
          </w:rPr>
          <w:t xml:space="preserve"> conditions </w:t>
        </w:r>
        <w:r>
          <w:rPr>
            <w:rFonts w:cs="David"/>
          </w:rPr>
          <w:t>(</w:t>
        </w:r>
        <w:r w:rsidRPr="002332CB">
          <w:rPr>
            <w:rFonts w:cs="David"/>
          </w:rPr>
          <w:t xml:space="preserve">low wind speed </w:t>
        </w:r>
        <w:r>
          <w:rPr>
            <w:rFonts w:cs="David"/>
          </w:rPr>
          <w:t xml:space="preserve">of </w:t>
        </w:r>
        <w:r w:rsidRPr="002332CB">
          <w:rPr>
            <w:rFonts w:cs="David"/>
          </w:rPr>
          <w:t>1 m/s</w:t>
        </w:r>
        <w:r>
          <w:rPr>
            <w:rFonts w:cs="David"/>
          </w:rPr>
          <w:t>)</w:t>
        </w:r>
        <w:r w:rsidRPr="002332CB">
          <w:rPr>
            <w:rFonts w:cs="David"/>
          </w:rPr>
          <w:t xml:space="preserve">, we expect pollutant </w:t>
        </w:r>
        <w:r>
          <w:rPr>
            <w:rFonts w:cs="David"/>
          </w:rPr>
          <w:t xml:space="preserve">that was released from one edge of the study area </w:t>
        </w:r>
        <w:r w:rsidRPr="002332CB">
          <w:rPr>
            <w:rFonts w:cs="David"/>
          </w:rPr>
          <w:t xml:space="preserve">to </w:t>
        </w:r>
        <w:r>
          <w:rPr>
            <w:rFonts w:cs="David"/>
          </w:rPr>
          <w:t>reach the other</w:t>
        </w:r>
        <w:r w:rsidRPr="002332CB">
          <w:rPr>
            <w:rFonts w:cs="David"/>
          </w:rPr>
          <w:t xml:space="preserve"> </w:t>
        </w:r>
        <w:r>
          <w:rPr>
            <w:rFonts w:cs="David"/>
          </w:rPr>
          <w:t>edge</w:t>
        </w:r>
        <w:r w:rsidRPr="002332CB">
          <w:rPr>
            <w:rFonts w:cs="David"/>
          </w:rPr>
          <w:t xml:space="preserve"> by </w:t>
        </w:r>
        <w:r>
          <w:rPr>
            <w:rFonts w:cs="David"/>
          </w:rPr>
          <w:t xml:space="preserve">advection, in about 20 minutes. </w:t>
        </w:r>
        <w:r w:rsidRPr="004F51C8">
          <w:rPr>
            <w:rFonts w:cs="David"/>
          </w:rPr>
          <w:t>According to this assumption, we cannot expect to find emission deviations that occur during a shorter episode than this timescale</w:t>
        </w:r>
        <w:r>
          <w:rPr>
            <w:rFonts w:cs="David"/>
          </w:rPr>
          <w:t xml:space="preserve">. </w:t>
        </w:r>
        <w:r w:rsidRPr="004F51C8">
          <w:rPr>
            <w:rFonts w:cs="David"/>
          </w:rPr>
          <w:t xml:space="preserve">From a regulatory point of view, it is reasonable to assume that changes of </w:t>
        </w:r>
        <w:r>
          <w:rPr>
            <w:rFonts w:cs="David"/>
          </w:rPr>
          <w:t>sub-hourly</w:t>
        </w:r>
        <w:r w:rsidRPr="004F51C8">
          <w:rPr>
            <w:rFonts w:cs="David"/>
          </w:rPr>
          <w:t xml:space="preserve"> timescales are only considered as noise in emission rate, while deviations that ought to be enforced must last for </w:t>
        </w:r>
        <w:r>
          <w:rPr>
            <w:rFonts w:cs="David"/>
          </w:rPr>
          <w:t xml:space="preserve">at least </w:t>
        </w:r>
        <w:r w:rsidRPr="004F51C8">
          <w:rPr>
            <w:rFonts w:cs="David"/>
          </w:rPr>
          <w:t>1 hour</w:t>
        </w:r>
        <w:r>
          <w:rPr>
            <w:rFonts w:cs="David"/>
          </w:rPr>
          <w:t xml:space="preserve">, which is the shortest timescale we intend to use. </w:t>
        </w:r>
      </w:ins>
    </w:p>
    <w:p w14:paraId="2846EB3A" w14:textId="258DC1C1" w:rsidR="00850C8D" w:rsidRPr="00121906" w:rsidRDefault="00850C8D" w:rsidP="00850C8D">
      <w:pPr>
        <w:pStyle w:val="ListParagraph"/>
        <w:numPr>
          <w:ilvl w:val="0"/>
          <w:numId w:val="45"/>
        </w:numPr>
        <w:rPr>
          <w:ins w:id="238" w:author="Idit Balachsan" w:date="2020-01-26T12:24:00Z"/>
          <w:rFonts w:cs="David"/>
        </w:rPr>
      </w:pPr>
      <w:ins w:id="239" w:author="Idit Balachsan" w:date="2020-01-26T12:24:00Z">
        <w:r w:rsidRPr="00A401B0">
          <w:rPr>
            <w:rFonts w:cs="David"/>
            <w:i/>
            <w:iCs/>
          </w:rPr>
          <w:t>Meteorological conditions are constant within the simulation domain and do not change during the simulated time-step</w:t>
        </w:r>
        <w:r w:rsidRPr="00A401B0">
          <w:rPr>
            <w:rFonts w:cs="David"/>
          </w:rPr>
          <w:t>. In the steady-state approach, the spatial part of this limitation will be addressed by simulating a relatively small-sized area where spatial variations are negligible. As for the temporal limitation, in most areas, a general assumption of hourly changes in meteorological conditions holds. Exceptions are complex flow situations such as sea breeze, mountain/valley breeze, fumigation or stagnation followed by front or fumigation, that can lead to peak concentrations in the near field of a source</w:t>
        </w:r>
        <w:r>
          <w:rPr>
            <w:rFonts w:cs="David"/>
          </w:rPr>
          <w:t xml:space="preserve"> </w:t>
        </w:r>
      </w:ins>
      <w:ins w:id="240" w:author="Idit Balachsan" w:date="2020-01-26T12:53:00Z">
        <w:r w:rsidR="001B6C41">
          <w:rPr>
            <w:rFonts w:cs="David"/>
          </w:rPr>
          <w:fldChar w:fldCharType="begin" w:fldLock="1"/>
        </w:r>
      </w:ins>
      <w:r w:rsidR="00030501">
        <w:rPr>
          <w:rFonts w:cs="David"/>
        </w:rPr>
        <w:instrText>ADDIN CSL_CITATION {"citationItems":[{"id":"ITEM-1","itemData":{"DOI":"10.1016/j.eiar.2019.106313","ISSN":"0195-9255","author":[{"dropping-particle":"","family":"Broday","given":"David","non-dropping-particle":"","parse-names":false,"suffix":""},{"dropping-particle":"","family":"Dayan","given":"Uri","non-dropping-particle":"","parse-names":false,"suffix":""},{"dropping-particle":"","family":"Aharonov","given":"Einat","non-dropping-particle":"","parse-names":false,"suffix":""},{"dropping-particle":"","family":"Laufer","given":"Dror","non-dropping-particle":"","parse-names":false,"suffix":""},{"dropping-particle":"","family":"Adel","given":"Mike","non-dropping-particle":"","parse-names":false,"suffix":""}],"container-title":"Environmental Impact Assessment Review","id":"ITEM-1","issue":"October 2019","issued":{"date-parts":[["2020"]]},"page":"106313","publisher":"Elsevier","title":"Emissions from gas processing platforms to the atmosphere-case studies versus benchmarks","type":"article-journal","volume":"80"},"uris":["http://www.mendeley.com/documents/?uuid=abfb73e7-0a79-4b38-ac0d-65aae2d3b004"]}],"mendeley":{"formattedCitation":"[71]","plainTextFormattedCitation":"[71]","previouslyFormattedCitation":"[71]"},"properties":{"noteIndex":0},"schema":"https://github.com/citation-style-language/schema/raw/master/csl-citation.json"}</w:instrText>
      </w:r>
      <w:r w:rsidR="001B6C41">
        <w:rPr>
          <w:rFonts w:cs="David"/>
        </w:rPr>
        <w:fldChar w:fldCharType="separate"/>
      </w:r>
      <w:r w:rsidR="001B6C41" w:rsidRPr="001B6C41">
        <w:rPr>
          <w:rFonts w:cs="David"/>
          <w:noProof/>
        </w:rPr>
        <w:t>[71]</w:t>
      </w:r>
      <w:ins w:id="241" w:author="Idit Balachsan" w:date="2020-01-26T12:53:00Z">
        <w:r w:rsidR="001B6C41">
          <w:rPr>
            <w:rFonts w:cs="David"/>
          </w:rPr>
          <w:fldChar w:fldCharType="end"/>
        </w:r>
      </w:ins>
      <w:ins w:id="242" w:author="Idit Balachsan" w:date="2020-01-26T12:24:00Z">
        <w:r w:rsidRPr="00A401B0">
          <w:rPr>
            <w:rFonts w:cs="David"/>
          </w:rPr>
          <w:t xml:space="preserve">. We will first address this issue by using meteorological data of non-complex characteristics. A short analysis of the data will first be performed to make sure the averaging time used (1-hr, 3-hr or more) is reasonable </w:t>
        </w:r>
        <w:r w:rsidRPr="00121906">
          <w:rPr>
            <w:rFonts w:cs="David"/>
          </w:rPr>
          <w:t xml:space="preserve">(see </w:t>
        </w:r>
      </w:ins>
      <w:ins w:id="243" w:author="Idit Balachsan" w:date="2020-01-27T13:17:00Z">
        <w:r w:rsidR="00237367" w:rsidRPr="00121906">
          <w:fldChar w:fldCharType="begin"/>
        </w:r>
        <w:r w:rsidR="00237367" w:rsidRPr="00AF1489">
          <w:instrText xml:space="preserve"> HYPERLINK  \l "Appendix_C" </w:instrText>
        </w:r>
        <w:r w:rsidR="00237367" w:rsidRPr="00AF1489">
          <w:fldChar w:fldCharType="separate"/>
        </w:r>
        <w:r w:rsidR="00EA618D" w:rsidRPr="00121906">
          <w:rPr>
            <w:rStyle w:val="Hyperlink"/>
          </w:rPr>
          <w:t xml:space="preserve">Appendix </w:t>
        </w:r>
        <w:r w:rsidR="00365B93" w:rsidRPr="00121906">
          <w:rPr>
            <w:rStyle w:val="Hyperlink"/>
            <w:rFonts w:cs="David"/>
            <w:rPrChange w:id="244" w:author="Idit Balachsan" w:date="2020-01-27T13:27:00Z">
              <w:rPr>
                <w:rStyle w:val="Hyperlink"/>
                <w:rFonts w:cs="David"/>
                <w:highlight w:val="yellow"/>
              </w:rPr>
            </w:rPrChange>
          </w:rPr>
          <w:t>C</w:t>
        </w:r>
        <w:r w:rsidR="00237367" w:rsidRPr="00121906">
          <w:fldChar w:fldCharType="end"/>
        </w:r>
      </w:ins>
      <w:ins w:id="245" w:author="Idit Balachsan" w:date="2020-01-26T12:24:00Z">
        <w:r w:rsidRPr="00121906">
          <w:rPr>
            <w:rFonts w:cs="David"/>
          </w:rPr>
          <w:t xml:space="preserve"> for example)</w:t>
        </w:r>
      </w:ins>
      <w:ins w:id="246" w:author="Idit Balachsan" w:date="2020-01-27T12:38:00Z">
        <w:r w:rsidR="005F3A30" w:rsidRPr="00121906">
          <w:rPr>
            <w:rFonts w:cs="David"/>
          </w:rPr>
          <w:t xml:space="preserve">. </w:t>
        </w:r>
      </w:ins>
      <w:ins w:id="247" w:author="Idit Balachsan" w:date="2020-01-26T12:24:00Z">
        <w:r w:rsidRPr="00121906">
          <w:rPr>
            <w:rFonts w:cs="David"/>
          </w:rPr>
          <w:t xml:space="preserve"> </w:t>
        </w:r>
      </w:ins>
    </w:p>
    <w:p w14:paraId="43BADB73" w14:textId="77777777" w:rsidR="00850C8D" w:rsidRPr="00A401B0" w:rsidRDefault="00850C8D" w:rsidP="00850C8D">
      <w:pPr>
        <w:pStyle w:val="ListParagraph"/>
        <w:numPr>
          <w:ilvl w:val="0"/>
          <w:numId w:val="45"/>
        </w:numPr>
        <w:rPr>
          <w:ins w:id="248" w:author="Idit Balachsan" w:date="2020-01-26T12:24:00Z"/>
          <w:rFonts w:cs="David"/>
        </w:rPr>
      </w:pPr>
      <w:ins w:id="249" w:author="Idit Balachsan" w:date="2020-01-26T12:24:00Z">
        <w:r w:rsidRPr="00A401B0">
          <w:rPr>
            <w:rFonts w:ascii="Calibri" w:hAnsi="Calibri" w:cs="Calibri"/>
          </w:rPr>
          <w:t>﻿</w:t>
        </w:r>
        <w:r w:rsidRPr="00A401B0">
          <w:rPr>
            <w:rFonts w:cs="David"/>
            <w:i/>
            <w:iCs/>
          </w:rPr>
          <w:t>Each time-step is separate and independent of previous time-steps: no memory of pollutant location or emissions from previous hours.</w:t>
        </w:r>
        <w:r w:rsidRPr="00A401B0">
          <w:rPr>
            <w:rFonts w:cs="David"/>
          </w:rPr>
          <w:t xml:space="preserve"> In the steady-state approach, we will assume no memory and hence no accumulation of pollutants between time steps exist. For complex meteorological situations, such as long-lasting calm winds and </w:t>
        </w:r>
        <w:r w:rsidRPr="00A401B0">
          <w:rPr>
            <w:rFonts w:cs="David"/>
          </w:rPr>
          <w:lastRenderedPageBreak/>
          <w:t xml:space="preserve">temperature inversions, this assumption might be problematic. However, these situations are usually rare in most areas. Comparison between the two approaches (steady-state and non-steady state), as we intend to perform, will help to quantify the frequency of these events in the used meteorological dataset and the discrepancy in the results such events might create. </w:t>
        </w:r>
      </w:ins>
    </w:p>
    <w:p w14:paraId="72819A46" w14:textId="7254B7E1" w:rsidR="00850C8D" w:rsidRDefault="00850C8D" w:rsidP="00850C8D">
      <w:pPr>
        <w:rPr>
          <w:ins w:id="250" w:author="Idit Balachsan" w:date="2020-01-26T12:56:00Z"/>
          <w:rFonts w:cs="David"/>
        </w:rPr>
      </w:pPr>
    </w:p>
    <w:p w14:paraId="43CF6F44" w14:textId="7E471F53" w:rsidR="00C47FC9" w:rsidRPr="000D2FAC" w:rsidRDefault="00C47FC9" w:rsidP="00C47FC9">
      <w:pPr>
        <w:rPr>
          <w:ins w:id="251" w:author="Idit Balachsan" w:date="2020-01-26T12:56:00Z"/>
          <w:rFonts w:cs="David"/>
        </w:rPr>
      </w:pPr>
      <w:ins w:id="252" w:author="Idit Balachsan" w:date="2020-01-26T12:56:00Z">
        <w:r>
          <w:rPr>
            <w:rFonts w:cs="David"/>
          </w:rPr>
          <w:t xml:space="preserve">Many regulatory assessments </w:t>
        </w:r>
        <w:r w:rsidRPr="00E63269">
          <w:rPr>
            <w:rFonts w:cs="David"/>
          </w:rPr>
          <w:t xml:space="preserve">are commonly simulated using simple Gaussian plume models for </w:t>
        </w:r>
        <w:r w:rsidRPr="00DB2C13">
          <w:rPr>
            <w:rFonts w:cs="David"/>
          </w:rPr>
          <w:t>annual average concentration estimations.</w:t>
        </w:r>
        <w:r w:rsidRPr="00E63269">
          <w:rPr>
            <w:rFonts w:cs="David"/>
          </w:rPr>
          <w:t xml:space="preserve"> </w:t>
        </w:r>
        <w:r w:rsidRPr="0041273C">
          <w:rPr>
            <w:rFonts w:cs="David"/>
          </w:rPr>
          <w:t xml:space="preserve">Lutman et al. </w:t>
        </w:r>
      </w:ins>
      <w:ins w:id="253" w:author="Idit Balachsan" w:date="2020-01-26T13:00:00Z">
        <w:r w:rsidR="00030501" w:rsidRPr="0041273C">
          <w:rPr>
            <w:rFonts w:cs="David"/>
          </w:rPr>
          <w:fldChar w:fldCharType="begin" w:fldLock="1"/>
        </w:r>
      </w:ins>
      <w:r w:rsidR="0041273C">
        <w:rPr>
          <w:rFonts w:cs="David"/>
        </w:rPr>
        <w:instrText>ADDIN CSL_CITATION {"citationItems":[{"id":"ITEM-1","itemData":{"DOI":"10.1016/j.jenvrad.2003.11.013","ISSN":"0265931X","abstract":"This study attempts to validate the applicability of a simple Gaussian dispersion model for predicting long-range dispersion of continuous releases from an industrial site, by comparison with a Lagrangian particle dispersion model. The United Kingdom Meteorological Office model NAME has been used to predict annual average concentrations of radionuclides over Western Europe, resulting from discharges from the British Nuclear Fuels (BNFL) site at Sellafield, UK. The results are compared here to calculations performed using a conventional Gaussian type of dispersion model, PLUME. The results of the Gaussian model were compared at 14 locations within Western Europe at long range (up to 1700 km). The differences in predictions between the models were explained readily by differences in the way dispersion and deposition processes are represented in the two models. However, differences are generally small compared to the expected precision of the models. The implementation of environmental processes in NAME is more complete and realistic than in PLUME, and as such the results from this model may be considered more realistic. However, given that PLUME is much simpler to use, and appears to over-estimate, rather than under-estimate, environmental concentrations, its use for radiological assessments appears appropriate. © 2004 Elsevier Ltd. All rights reserved.","author":[{"dropping-particle":"","family":"Lutman","given":"E. R.","non-dropping-particle":"","parse-names":false,"suffix":""},{"dropping-particle":"","family":"Jones","given":"S. R.","non-dropping-particle":"","parse-names":false,"suffix":""},{"dropping-particle":"","family":"Hill","given":"R. A.","non-dropping-particle":"","parse-names":false,"suffix":""},{"dropping-particle":"","family":"McDonald","given":"P.","non-dropping-particle":"","parse-names":false,"suffix":""},{"dropping-particle":"","family":"Lambers","given":"B.","non-dropping-particle":"","parse-names":false,"suffix":""}],"container-title":"Journal of Environmental Radioactivity","id":"ITEM-1","issue":"3","issued":{"date-parts":[["2004"]]},"page":"339-355","title":"Comparison between the predictions of a Gaussian plume model and a Lagrangian particle dispersion model for annual average calculations of long-range dispersion of radionuclides","type":"article-journal","volume":"75"},"uris":["http://www.mendeley.com/documents/?uuid=23c5ac54-b9df-4bf9-bc01-94b7340c3f14"]}],"mendeley":{"formattedCitation":"[72]","plainTextFormattedCitation":"[72]","previouslyFormattedCitation":"[72]"},"properties":{"noteIndex":0},"schema":"https://github.com/citation-style-language/schema/raw/master/csl-citation.json"}</w:instrText>
      </w:r>
      <w:r w:rsidR="00030501" w:rsidRPr="0041273C">
        <w:rPr>
          <w:rFonts w:cs="David"/>
        </w:rPr>
        <w:fldChar w:fldCharType="separate"/>
      </w:r>
      <w:r w:rsidR="00030501" w:rsidRPr="0041273C">
        <w:rPr>
          <w:rFonts w:cs="David"/>
          <w:noProof/>
        </w:rPr>
        <w:t>[72]</w:t>
      </w:r>
      <w:ins w:id="254" w:author="Idit Balachsan" w:date="2020-01-26T13:00:00Z">
        <w:r w:rsidR="00030501" w:rsidRPr="0041273C">
          <w:rPr>
            <w:rFonts w:cs="David"/>
          </w:rPr>
          <w:fldChar w:fldCharType="end"/>
        </w:r>
        <w:r w:rsidR="00030501">
          <w:rPr>
            <w:rFonts w:cs="David"/>
          </w:rPr>
          <w:t xml:space="preserve"> </w:t>
        </w:r>
      </w:ins>
      <w:ins w:id="255" w:author="Idit Balachsan" w:date="2020-01-26T12:56:00Z">
        <w:r>
          <w:rPr>
            <w:rFonts w:cs="David"/>
          </w:rPr>
          <w:t xml:space="preserve">compared between the performance of </w:t>
        </w:r>
        <w:r w:rsidRPr="00E63269">
          <w:rPr>
            <w:rFonts w:cs="David"/>
          </w:rPr>
          <w:t>a steady-state model (the Gaussian plume model</w:t>
        </w:r>
        <w:r>
          <w:rPr>
            <w:rFonts w:cs="David"/>
          </w:rPr>
          <w:t xml:space="preserve">) </w:t>
        </w:r>
        <w:r w:rsidRPr="00E63269">
          <w:rPr>
            <w:rFonts w:cs="David"/>
          </w:rPr>
          <w:t xml:space="preserve">and a non-steady-state </w:t>
        </w:r>
        <w:r>
          <w:rPr>
            <w:rFonts w:cs="David"/>
          </w:rPr>
          <w:t xml:space="preserve">model </w:t>
        </w:r>
        <w:r w:rsidRPr="00E63269">
          <w:rPr>
            <w:rFonts w:cs="David"/>
          </w:rPr>
          <w:t>(</w:t>
        </w:r>
        <w:r>
          <w:rPr>
            <w:rFonts w:cs="David"/>
          </w:rPr>
          <w:t>a</w:t>
        </w:r>
        <w:r w:rsidRPr="00E63269">
          <w:rPr>
            <w:rFonts w:cs="David"/>
          </w:rPr>
          <w:t xml:space="preserve"> Lagrangian particle based model</w:t>
        </w:r>
        <w:r>
          <w:rPr>
            <w:rFonts w:cs="David"/>
          </w:rPr>
          <w:t>)</w:t>
        </w:r>
        <w:r w:rsidRPr="00E63269">
          <w:rPr>
            <w:rFonts w:cs="David"/>
          </w:rPr>
          <w:t xml:space="preserve"> </w:t>
        </w:r>
        <w:r>
          <w:rPr>
            <w:rFonts w:cs="David"/>
          </w:rPr>
          <w:t>in a r</w:t>
        </w:r>
        <w:r w:rsidRPr="00E63269">
          <w:rPr>
            <w:rFonts w:cs="David"/>
          </w:rPr>
          <w:t>egulatory impact assessment of routine nuclear discharges</w:t>
        </w:r>
        <w:r>
          <w:rPr>
            <w:rFonts w:cs="David"/>
          </w:rPr>
          <w:t xml:space="preserve">. </w:t>
        </w:r>
        <w:r w:rsidRPr="00E63269">
          <w:rPr>
            <w:rFonts w:cs="David"/>
          </w:rPr>
          <w:t xml:space="preserve">One of the conclusions of the study was that the difference between the annual average concentrations </w:t>
        </w:r>
        <w:r>
          <w:rPr>
            <w:rFonts w:cs="David"/>
          </w:rPr>
          <w:t xml:space="preserve">of </w:t>
        </w:r>
        <w:r w:rsidRPr="00E63269">
          <w:rPr>
            <w:rFonts w:cs="David"/>
          </w:rPr>
          <w:t xml:space="preserve">radiative pollutants for the two models was within the accuracy of the models themselves. </w:t>
        </w:r>
        <w:r w:rsidRPr="00D61ABF">
          <w:rPr>
            <w:rFonts w:cs="David"/>
          </w:rPr>
          <w:t xml:space="preserve">Paine et al. </w:t>
        </w:r>
      </w:ins>
      <w:ins w:id="256" w:author="Idit Balachsan" w:date="2020-01-26T13:00:00Z">
        <w:r w:rsidR="0041273C" w:rsidRPr="00D61ABF">
          <w:rPr>
            <w:rFonts w:cs="David"/>
          </w:rPr>
          <w:fldChar w:fldCharType="begin" w:fldLock="1"/>
        </w:r>
      </w:ins>
      <w:r w:rsidR="00526C73" w:rsidRPr="00D61ABF">
        <w:rPr>
          <w:rFonts w:cs="David"/>
        </w:rPr>
        <w:instrText xml:space="preserve">ADDIN CSL_CITATION {"citationItems":[{"id":"ITEM-1","itemData":{"author":[{"dropping-particle":"","family":"Paine","given":"Bob","non-dropping-particle":"","parse-names":false,"suffix":""}],"id":"ITEM-1","issued":{"date-parts":[["2012"]]},"page":"1-22","title":"Short </w:instrText>
      </w:r>
      <w:r w:rsidR="00526C73" w:rsidRPr="00D61ABF">
        <w:rPr>
          <w:rFonts w:ascii="Cambria Math" w:hAnsi="Cambria Math" w:cs="Cambria Math"/>
        </w:rPr>
        <w:instrText>‐</w:instrText>
      </w:r>
      <w:r w:rsidR="00526C73" w:rsidRPr="00D61ABF">
        <w:rPr>
          <w:rFonts w:cs="David"/>
        </w:rPr>
        <w:instrText xml:space="preserve"> Range Model Distance Applicability Study","type":"article-journal"},"uris":["http://www.mendeley.com/documents/?uuid=5cb92a0a-8811-4f39-aeca-0fa41d7a5323"]}],"mendeley":{"formattedCitation":"[73]","plainTextFormattedCitation":"[73]","previouslyFormattedCitation":"[73]"},"properties":{"noteIndex":0},"schema":"https://github.com/citation-style-language/schema/raw/master/csl-citation.json"}</w:instrText>
      </w:r>
      <w:r w:rsidR="0041273C" w:rsidRPr="00D61ABF">
        <w:rPr>
          <w:rFonts w:cs="David"/>
        </w:rPr>
        <w:fldChar w:fldCharType="separate"/>
      </w:r>
      <w:r w:rsidR="0041273C" w:rsidRPr="00D61ABF">
        <w:rPr>
          <w:rFonts w:cs="David"/>
          <w:noProof/>
        </w:rPr>
        <w:t>[73]</w:t>
      </w:r>
      <w:ins w:id="257" w:author="Idit Balachsan" w:date="2020-01-26T13:00:00Z">
        <w:r w:rsidR="0041273C" w:rsidRPr="00D61ABF">
          <w:rPr>
            <w:rFonts w:cs="David"/>
          </w:rPr>
          <w:fldChar w:fldCharType="end"/>
        </w:r>
        <w:r w:rsidR="0041273C">
          <w:rPr>
            <w:rFonts w:cs="David"/>
          </w:rPr>
          <w:t xml:space="preserve"> </w:t>
        </w:r>
      </w:ins>
      <w:ins w:id="258" w:author="Idit Balachsan" w:date="2020-01-26T12:56:00Z">
        <w:r>
          <w:rPr>
            <w:rFonts w:cs="David"/>
          </w:rPr>
          <w:t xml:space="preserve">studied the </w:t>
        </w:r>
        <w:r w:rsidRPr="00526C73">
          <w:rPr>
            <w:rFonts w:cs="David"/>
          </w:rPr>
          <w:t>range limit</w:t>
        </w:r>
        <w:r>
          <w:rPr>
            <w:rFonts w:cs="David"/>
          </w:rPr>
          <w:t xml:space="preserve"> differences between a steady state plume model and a non-steady-state puff model and found concentration ratios of almost 1 within 5 km range, and of a factor of 2 within 20 km. </w:t>
        </w:r>
        <w:r w:rsidRPr="00D61ABF">
          <w:rPr>
            <w:rFonts w:cs="David"/>
          </w:rPr>
          <w:t xml:space="preserve">Levy et al. </w:t>
        </w:r>
      </w:ins>
      <w:ins w:id="259" w:author="Idit Balachsan" w:date="2020-01-26T13:01:00Z">
        <w:r w:rsidR="00526C73" w:rsidRPr="00D61ABF">
          <w:rPr>
            <w:rFonts w:cs="David"/>
          </w:rPr>
          <w:fldChar w:fldCharType="begin" w:fldLock="1"/>
        </w:r>
      </w:ins>
      <w:r w:rsidR="00603520">
        <w:rPr>
          <w:rFonts w:cs="David"/>
        </w:rPr>
        <w:instrText>ADDIN CSL_CITATION {"citationItems":[{"id":"ITEM-1","itemData":{"DOI":"10.1029/2007JD009529","author":[{"dropping-particle":"","family":"Levy","given":"Ilan","non-dropping-particle":"","parse-names":false,"suffix":""},{"dropping-particle":"","family":"Dayan","given":"Uri","non-dropping-particle":"","parse-names":false,"suffix":""},{"dropping-particle":"","family":"Mahrer","given":"Yitzhak","non-dropping-particle":"","parse-names":false,"suffix":""}],"id":"ITEM-1","issue":"May","issued":{"date-parts":[["2008"]]},"title":"A five-year study of coastal recirculation and its effect on air pollutants over the East Mediterranean region","type":"article-journal","volume":"113"},"uris":["http://www.mendeley.com/documents/?uuid=49f54153-b286-4d0e-8c9b-01e5091fb1d8"]}],"mendeley":{"formattedCitation":"[74]","plainTextFormattedCitation":"[74]","previouslyFormattedCitation":"[74]"},"properties":{"noteIndex":0},"schema":"https://github.com/citation-style-language/schema/raw/master/csl-citation.json"}</w:instrText>
      </w:r>
      <w:r w:rsidR="00526C73" w:rsidRPr="00D61ABF">
        <w:rPr>
          <w:rFonts w:cs="David"/>
        </w:rPr>
        <w:fldChar w:fldCharType="separate"/>
      </w:r>
      <w:r w:rsidR="00526C73" w:rsidRPr="00D61ABF">
        <w:rPr>
          <w:rFonts w:cs="David"/>
          <w:noProof/>
        </w:rPr>
        <w:t>[74]</w:t>
      </w:r>
      <w:ins w:id="260" w:author="Idit Balachsan" w:date="2020-01-26T13:01:00Z">
        <w:r w:rsidR="00526C73" w:rsidRPr="00D61ABF">
          <w:rPr>
            <w:rFonts w:cs="David"/>
          </w:rPr>
          <w:fldChar w:fldCharType="end"/>
        </w:r>
        <w:r w:rsidR="00526C73">
          <w:rPr>
            <w:rFonts w:cs="David"/>
          </w:rPr>
          <w:t xml:space="preserve"> </w:t>
        </w:r>
      </w:ins>
      <w:ins w:id="261" w:author="Idit Balachsan" w:date="2020-01-26T12:56:00Z">
        <w:r w:rsidRPr="000D2FAC">
          <w:rPr>
            <w:rFonts w:cs="David"/>
          </w:rPr>
          <w:t xml:space="preserve">attempted to quantify the </w:t>
        </w:r>
        <w:r w:rsidRPr="00B71899">
          <w:rPr>
            <w:rFonts w:cs="David"/>
          </w:rPr>
          <w:t>coastal recirculation effect on air pollutants.</w:t>
        </w:r>
        <w:r>
          <w:rPr>
            <w:rFonts w:cs="David"/>
          </w:rPr>
          <w:t xml:space="preserve"> They used a </w:t>
        </w:r>
        <w:r w:rsidRPr="000D2FAC">
          <w:rPr>
            <w:rFonts w:cs="David"/>
          </w:rPr>
          <w:t xml:space="preserve">dataset of 30-minute averages of meteorological and air pollution data at 29 monitoring stations located at three air sheds along the Israeli coastline and at inland locations. </w:t>
        </w:r>
        <w:r>
          <w:rPr>
            <w:rFonts w:cs="David"/>
          </w:rPr>
          <w:t xml:space="preserve">They found that </w:t>
        </w:r>
        <w:r w:rsidRPr="000D2FAC">
          <w:rPr>
            <w:rFonts w:cs="David"/>
          </w:rPr>
          <w:t>the highest concentrations of primary pollutants such as NO</w:t>
        </w:r>
        <w:r w:rsidRPr="00CE1D0C">
          <w:rPr>
            <w:rFonts w:cs="David"/>
            <w:vertAlign w:val="subscript"/>
          </w:rPr>
          <w:t>x</w:t>
        </w:r>
        <w:r w:rsidRPr="000D2FAC">
          <w:rPr>
            <w:rFonts w:cs="David"/>
          </w:rPr>
          <w:t xml:space="preserve"> and SO</w:t>
        </w:r>
        <w:r w:rsidRPr="00CE1D0C">
          <w:rPr>
            <w:rFonts w:cs="David"/>
            <w:vertAlign w:val="subscript"/>
          </w:rPr>
          <w:t>2</w:t>
        </w:r>
        <w:r w:rsidRPr="000D2FAC">
          <w:rPr>
            <w:rFonts w:cs="David"/>
          </w:rPr>
          <w:t xml:space="preserve"> were measured </w:t>
        </w:r>
        <w:r>
          <w:rPr>
            <w:rFonts w:cs="David"/>
          </w:rPr>
          <w:t xml:space="preserve">when </w:t>
        </w:r>
        <w:r w:rsidRPr="000D2FAC">
          <w:rPr>
            <w:rFonts w:cs="David"/>
          </w:rPr>
          <w:t>the daily average wind speeds were low, and</w:t>
        </w:r>
        <w:r>
          <w:rPr>
            <w:rFonts w:cs="David"/>
          </w:rPr>
          <w:t xml:space="preserve"> </w:t>
        </w:r>
        <w:r w:rsidRPr="000D2FAC">
          <w:rPr>
            <w:rFonts w:cs="David"/>
          </w:rPr>
          <w:t>particularly under poor ventilation conditions</w:t>
        </w:r>
        <w:r>
          <w:rPr>
            <w:rFonts w:cs="David"/>
          </w:rPr>
          <w:t xml:space="preserve">. </w:t>
        </w:r>
      </w:ins>
    </w:p>
    <w:p w14:paraId="710864EA" w14:textId="5C130996" w:rsidR="00850C8D" w:rsidRPr="00C47FC9" w:rsidRDefault="00850C8D" w:rsidP="00000228">
      <w:pPr>
        <w:ind w:firstLine="576"/>
        <w:rPr>
          <w:ins w:id="262" w:author="Idit Balachsan" w:date="2020-01-26T12:24:00Z"/>
          <w:rFonts w:cs="David"/>
        </w:rPr>
      </w:pPr>
      <w:ins w:id="263" w:author="Idit Balachsan" w:date="2020-01-26T12:24:00Z">
        <w:r w:rsidRPr="00C47FC9">
          <w:rPr>
            <w:rFonts w:cs="David"/>
          </w:rPr>
          <w:t>To conclude, for applications relevant to our study, such as accidental releases or regulatory impact assessments, steady-state modelling is often sufficient for short-range distances</w:t>
        </w:r>
      </w:ins>
      <w:ins w:id="264" w:author="Idit Balachsan" w:date="2020-01-26T12:54:00Z">
        <w:r w:rsidR="00CD20CA" w:rsidRPr="00C47FC9">
          <w:rPr>
            <w:rFonts w:cs="David"/>
          </w:rPr>
          <w:t xml:space="preserve"> </w:t>
        </w:r>
        <w:r w:rsidR="00CD20CA" w:rsidRPr="00C47FC9">
          <w:rPr>
            <w:rFonts w:cs="David"/>
            <w:color w:val="000000" w:themeColor="text1"/>
          </w:rPr>
          <w:fldChar w:fldCharType="begin" w:fldLock="1"/>
        </w:r>
      </w:ins>
      <w:r w:rsidR="0072405D">
        <w:rPr>
          <w:rFonts w:cs="David"/>
          <w:color w:val="000000" w:themeColor="text1"/>
        </w:rPr>
        <w:instrText>ADDIN CSL_CITATION {"citationItems":[{"id":"ITEM-1","itemData":{"ISBN":"0478189419","abstract":"The introduction of the national environmental standards later this year will see heightened public awareness of air quality issues. Driven largely by a strong need for action on ambient levels of particles in most parts of the country, the standards lay the foundation for an effective air quality management framework. Atmospheric dispersion modelling is an essential tool in air quality management by providing the link between environmental effects and discharges to air. Its use has grown rapidly in New Zealand over the past 10 years and models are now commonplace in many resource consent applications for discharge permits. Dispersion modelling is a complex process and, as with all models, the results are only as useful as the model itself and how it is used. Many different approaches to modelling have emerged in New Zealand under the Resource Management Act 1991, and at times models have been used incorrectly, causing problems such as inaccurate data, which can mislead an assessment of environmental effects. These issues often delay the processing of resource consents, and can result in expensive hearings where experts argue over the merits of their preferred models and how they should be used. In a first step to resolving such issues, this draft guide provides expert and well-debated guidance on dispersion modelling through a series of recommended protocols. To improve consistency and accuracy in modelling, the guide is reasonably prescriptive, but the recommendations are not regulatory requirements so there is flexibility to handle the wide variety of circumstances that occur in New Zealand. Deviations from the recommended approaches can be taken, although these should be clearly explained and justified.","author":[{"dropping-particle":"","family":"Bluett","given":"Jeff","non-dropping-particle":"","parse-names":false,"suffix":""},{"dropping-particle":"","family":"Gimson","given":"Neil","non-dropping-particle":"","parse-names":false,"suffix":""},{"dropping-particle":"","family":"Fisher","given":"Gavin","non-dropping-particle":"","parse-names":false,"suffix":""},{"dropping-particle":"","family":"Heydenrych","given":"Clive","non-dropping-particle":"","parse-names":false,"suffix":""},{"dropping-particle":"","family":"Freeman","given":"Tracy","non-dropping-particle":"","parse-names":false,"suffix":""},{"dropping-particle":"","family":"Godfrey","given":"Jenny","non-dropping-particle":"","parse-names":false,"suffix":""}],"container-title":"522","id":"ITEM-1","issued":{"date-parts":[["2004"]]},"number-of-pages":"pp. 152","title":"Good practice guide for atmospheric dispersion modelling","type":"book"},"uris":["http://www.mendeley.com/documents/?uuid=948a23cb-8bc5-4353-ba07-32a76f87d827"]},{"id":"ITEM-2","itemData":{"ISBN":"9780859516952","id":"ITEM-2","issue":"June","issued":{"date-parts":[["2011"]]},"title":"Atmospheric Dispersion Modelling Liaison Committee Report: ADMLC-R6 June 2011","type":"report"},"uris":["http://www.mendeley.com/documents/?uuid=8d4b96ad-d019-4166-a4df-8ad6d1950cd8"]}],"mendeley":{"formattedCitation":"[69], [70]","plainTextFormattedCitation":"[69], [70]","previouslyFormattedCitation":"[69], [70]"},"properties":{"noteIndex":0},"schema":"https://github.com/citation-style-language/schema/raw/master/csl-citation.json"}</w:instrText>
      </w:r>
      <w:ins w:id="265" w:author="Idit Balachsan" w:date="2020-01-26T12:54:00Z">
        <w:r w:rsidR="00CD20CA" w:rsidRPr="00C47FC9">
          <w:rPr>
            <w:rFonts w:cs="David"/>
            <w:color w:val="000000" w:themeColor="text1"/>
          </w:rPr>
          <w:fldChar w:fldCharType="separate"/>
        </w:r>
        <w:r w:rsidR="00CD20CA" w:rsidRPr="00C47FC9">
          <w:rPr>
            <w:rFonts w:cs="David"/>
            <w:noProof/>
            <w:color w:val="000000" w:themeColor="text1"/>
          </w:rPr>
          <w:t>[69], [70]</w:t>
        </w:r>
        <w:r w:rsidR="00CD20CA" w:rsidRPr="00C47FC9">
          <w:rPr>
            <w:rFonts w:cs="David"/>
            <w:color w:val="000000" w:themeColor="text1"/>
          </w:rPr>
          <w:fldChar w:fldCharType="end"/>
        </w:r>
        <w:r w:rsidR="00CD20CA" w:rsidRPr="00C47FC9">
          <w:rPr>
            <w:rFonts w:cs="David"/>
            <w:color w:val="000000" w:themeColor="text1"/>
          </w:rPr>
          <w:t>.</w:t>
        </w:r>
      </w:ins>
      <w:ins w:id="266" w:author="Idit Balachsan" w:date="2020-01-26T12:24:00Z">
        <w:r w:rsidRPr="00C47FC9">
          <w:rPr>
            <w:rFonts w:cs="David"/>
          </w:rPr>
          <w:t xml:space="preserve"> Problems may arise </w:t>
        </w:r>
        <w:r w:rsidRPr="00C47FC9">
          <w:rPr>
            <w:rFonts w:ascii="Calibri" w:hAnsi="Calibri" w:cs="Calibri"/>
          </w:rPr>
          <w:t>﻿</w:t>
        </w:r>
        <w:r w:rsidRPr="00C47FC9">
          <w:rPr>
            <w:rFonts w:cs="David"/>
          </w:rPr>
          <w:t xml:space="preserve">if the area of interest either experiences many calm periods or if it includes a physical boundary affecting micrometeorology, such as a coastline or a valley. A decision diagram for determining whether a steady-state model or a non-steady-state model should be used according to the relevant application, is displayed in </w:t>
        </w:r>
      </w:ins>
      <w:r w:rsidR="00237367" w:rsidRPr="00121906">
        <w:fldChar w:fldCharType="begin"/>
      </w:r>
      <w:r w:rsidR="00237367" w:rsidRPr="00121906">
        <w:instrText xml:space="preserve"> HYPERLINK  \l "Appendix_D" </w:instrText>
      </w:r>
      <w:r w:rsidR="00237367" w:rsidRPr="00121906">
        <w:fldChar w:fldCharType="separate"/>
      </w:r>
      <w:ins w:id="267" w:author="Idit Balachsan" w:date="2020-01-27T13:17:00Z">
        <w:r w:rsidR="00EA618D" w:rsidRPr="00121906">
          <w:rPr>
            <w:rStyle w:val="Hyperlink"/>
          </w:rPr>
          <w:t xml:space="preserve">Appendix </w:t>
        </w:r>
        <w:r w:rsidR="00365B93" w:rsidRPr="00121906">
          <w:rPr>
            <w:rStyle w:val="Hyperlink"/>
            <w:rFonts w:cs="David"/>
          </w:rPr>
          <w:t>D</w:t>
        </w:r>
        <w:r w:rsidR="00237367" w:rsidRPr="00121906">
          <w:fldChar w:fldCharType="end"/>
        </w:r>
      </w:ins>
      <w:ins w:id="268" w:author="Idit Balachsan" w:date="2020-01-26T12:24:00Z">
        <w:r w:rsidRPr="00121906">
          <w:rPr>
            <w:rFonts w:cs="David"/>
          </w:rPr>
          <w:t>.</w:t>
        </w:r>
        <w:r w:rsidRPr="00C47FC9">
          <w:rPr>
            <w:rFonts w:cs="David"/>
          </w:rPr>
          <w:t xml:space="preserve"> </w:t>
        </w:r>
      </w:ins>
    </w:p>
    <w:p w14:paraId="6C7C46C8" w14:textId="77777777" w:rsidR="00423388" w:rsidRPr="006140C3" w:rsidRDefault="00423388" w:rsidP="00E87BA7">
      <w:pPr>
        <w:ind w:right="-2"/>
        <w:rPr>
          <w:rFonts w:cs="David"/>
          <w:color w:val="000000" w:themeColor="text1"/>
          <w:rtl/>
        </w:rPr>
      </w:pPr>
    </w:p>
    <w:p w14:paraId="75A577AE" w14:textId="51E528A0" w:rsidR="00F85619" w:rsidRDefault="00DE582F" w:rsidP="00E87BA7">
      <w:pPr>
        <w:pStyle w:val="Heading2"/>
      </w:pPr>
      <w:bookmarkStart w:id="269" w:name="_Toc31024301"/>
      <w:r>
        <w:t>Research plan</w:t>
      </w:r>
      <w:bookmarkEnd w:id="269"/>
    </w:p>
    <w:p w14:paraId="4EB8D038" w14:textId="77777777" w:rsidR="008C46A8" w:rsidRDefault="00CB5A8C" w:rsidP="00E87BA7">
      <w:pPr>
        <w:ind w:right="-2"/>
        <w:rPr>
          <w:rFonts w:cs="David"/>
          <w:color w:val="000000"/>
        </w:rPr>
      </w:pPr>
      <w:r w:rsidRPr="001C0251">
        <w:rPr>
          <w:rFonts w:cs="David"/>
          <w:color w:val="000000"/>
        </w:rPr>
        <w:t xml:space="preserve">The research will include three main stages: </w:t>
      </w:r>
      <w:bookmarkStart w:id="270" w:name="OLE_LINK168"/>
      <w:bookmarkStart w:id="271" w:name="OLE_LINK169"/>
    </w:p>
    <w:p w14:paraId="174D2D81" w14:textId="538138F7" w:rsidR="008C46A8" w:rsidRDefault="00C12880" w:rsidP="00E87BA7">
      <w:pPr>
        <w:pStyle w:val="ListParagraph"/>
        <w:numPr>
          <w:ilvl w:val="0"/>
          <w:numId w:val="27"/>
        </w:numPr>
        <w:ind w:right="-2"/>
        <w:rPr>
          <w:rFonts w:cs="David"/>
          <w:color w:val="000000"/>
        </w:rPr>
      </w:pPr>
      <w:r w:rsidRPr="007235BD">
        <w:rPr>
          <w:rFonts w:cs="David"/>
          <w:color w:val="000000"/>
        </w:rPr>
        <w:t>In</w:t>
      </w:r>
      <w:r w:rsidR="00EC464E" w:rsidRPr="007235BD">
        <w:rPr>
          <w:rFonts w:cs="David"/>
          <w:color w:val="000000"/>
        </w:rPr>
        <w:t xml:space="preserve"> the first stage, </w:t>
      </w:r>
      <w:r w:rsidR="00D0424B" w:rsidRPr="007235BD">
        <w:rPr>
          <w:rFonts w:cs="David"/>
          <w:color w:val="000000"/>
        </w:rPr>
        <w:t xml:space="preserve">a </w:t>
      </w:r>
      <w:r w:rsidR="00D0424B" w:rsidRPr="007235BD">
        <w:rPr>
          <w:rFonts w:cs="David"/>
          <w:i/>
          <w:iCs/>
          <w:color w:val="000000"/>
        </w:rPr>
        <w:t>sp</w:t>
      </w:r>
      <w:r w:rsidR="00CE4657" w:rsidRPr="007235BD">
        <w:rPr>
          <w:rFonts w:cs="David"/>
          <w:i/>
          <w:iCs/>
          <w:color w:val="000000"/>
        </w:rPr>
        <w:t>a</w:t>
      </w:r>
      <w:r w:rsidR="00D0424B" w:rsidRPr="007235BD">
        <w:rPr>
          <w:rFonts w:cs="David"/>
          <w:i/>
          <w:iCs/>
          <w:color w:val="000000"/>
        </w:rPr>
        <w:t>tial</w:t>
      </w:r>
      <w:r w:rsidR="00D0424B" w:rsidRPr="007235BD">
        <w:rPr>
          <w:rFonts w:cs="David"/>
          <w:color w:val="000000"/>
        </w:rPr>
        <w:t xml:space="preserve"> optimization model </w:t>
      </w:r>
      <w:r w:rsidR="00F64BC5" w:rsidRPr="007235BD">
        <w:rPr>
          <w:rFonts w:cs="David"/>
          <w:color w:val="000000"/>
        </w:rPr>
        <w:t xml:space="preserve">will be </w:t>
      </w:r>
      <w:r w:rsidR="001F21EE" w:rsidRPr="007235BD">
        <w:rPr>
          <w:rFonts w:cs="David"/>
          <w:color w:val="000000"/>
        </w:rPr>
        <w:t>designed,</w:t>
      </w:r>
      <w:r w:rsidR="005447D4" w:rsidRPr="007235BD">
        <w:rPr>
          <w:rFonts w:cs="David"/>
          <w:color w:val="000000"/>
        </w:rPr>
        <w:t xml:space="preserve"> </w:t>
      </w:r>
      <w:r w:rsidR="005447D4" w:rsidRPr="00726E39">
        <w:rPr>
          <w:rFonts w:cs="David" w:hint="cs"/>
          <w:color w:val="000000" w:themeColor="text1"/>
        </w:rPr>
        <w:t xml:space="preserve">that computes </w:t>
      </w:r>
      <w:r w:rsidR="00607214" w:rsidRPr="00726E39">
        <w:rPr>
          <w:rFonts w:cs="David"/>
          <w:color w:val="000000" w:themeColor="text1"/>
        </w:rPr>
        <w:t>the tradeoff between sensor array effectivity, i.e. PED and cost</w:t>
      </w:r>
      <w:r w:rsidR="005447D4" w:rsidRPr="00726E39">
        <w:rPr>
          <w:rFonts w:cs="David"/>
        </w:rPr>
        <w:t>.</w:t>
      </w:r>
      <w:r w:rsidR="005447D4" w:rsidRPr="007235BD">
        <w:rPr>
          <w:rFonts w:cs="David"/>
        </w:rPr>
        <w:t xml:space="preserve"> The model will capture </w:t>
      </w:r>
      <w:r w:rsidR="005447D4" w:rsidRPr="007235BD">
        <w:rPr>
          <w:rFonts w:cs="David"/>
          <w:color w:val="000000" w:themeColor="text1"/>
        </w:rPr>
        <w:t xml:space="preserve">the distribution of </w:t>
      </w:r>
      <w:r w:rsidR="005447D4" w:rsidRPr="007235BD">
        <w:rPr>
          <w:rFonts w:cs="David" w:hint="cs"/>
          <w:color w:val="000000" w:themeColor="text1"/>
        </w:rPr>
        <w:t>weather conditions</w:t>
      </w:r>
      <w:r w:rsidR="005447D4" w:rsidRPr="007235BD">
        <w:rPr>
          <w:rFonts w:cs="David"/>
          <w:color w:val="000000" w:themeColor="text1"/>
        </w:rPr>
        <w:t xml:space="preserve"> that characterize the regime and sensors of various attributes. </w:t>
      </w:r>
      <w:r w:rsidR="00012DD0" w:rsidRPr="007235BD">
        <w:rPr>
          <w:rFonts w:cs="David"/>
          <w:color w:val="000000"/>
        </w:rPr>
        <w:t xml:space="preserve">Evaluation </w:t>
      </w:r>
      <w:r w:rsidR="005447D4" w:rsidRPr="007235BD">
        <w:rPr>
          <w:rFonts w:cs="David"/>
          <w:color w:val="000000"/>
        </w:rPr>
        <w:t xml:space="preserve">of the model </w:t>
      </w:r>
      <w:r w:rsidR="001E3BB5" w:rsidRPr="007235BD">
        <w:rPr>
          <w:rFonts w:cs="David"/>
          <w:color w:val="000000"/>
        </w:rPr>
        <w:t>will include</w:t>
      </w:r>
      <w:r w:rsidR="00012DD0" w:rsidRPr="007235BD">
        <w:rPr>
          <w:rFonts w:cs="David"/>
          <w:color w:val="000000"/>
        </w:rPr>
        <w:t xml:space="preserve"> optimization performance evaluations</w:t>
      </w:r>
      <w:r w:rsidR="006705B1" w:rsidRPr="007235BD">
        <w:rPr>
          <w:rFonts w:cs="David"/>
          <w:color w:val="000000"/>
        </w:rPr>
        <w:t xml:space="preserve"> and model </w:t>
      </w:r>
      <w:r w:rsidR="00C1686B" w:rsidRPr="007235BD">
        <w:rPr>
          <w:rFonts w:cs="David"/>
          <w:color w:val="000000"/>
        </w:rPr>
        <w:t xml:space="preserve">evaluation through </w:t>
      </w:r>
      <w:r w:rsidR="002350D3" w:rsidRPr="007235BD">
        <w:rPr>
          <w:rFonts w:cs="David"/>
          <w:color w:val="000000"/>
        </w:rPr>
        <w:t xml:space="preserve">the examinations of different </w:t>
      </w:r>
      <w:r w:rsidR="001B3442" w:rsidRPr="007235BD">
        <w:rPr>
          <w:rFonts w:cs="David"/>
          <w:color w:val="000000"/>
        </w:rPr>
        <w:t>scenario</w:t>
      </w:r>
      <w:r w:rsidR="002350D3" w:rsidRPr="007235BD">
        <w:rPr>
          <w:rFonts w:cs="David"/>
          <w:color w:val="000000"/>
        </w:rPr>
        <w:t>s.</w:t>
      </w:r>
    </w:p>
    <w:p w14:paraId="34B16BA7" w14:textId="6264E0EE" w:rsidR="0077420D" w:rsidRPr="006F5A67" w:rsidRDefault="00C12880" w:rsidP="00603520">
      <w:pPr>
        <w:pStyle w:val="ListParagraph"/>
        <w:numPr>
          <w:ilvl w:val="0"/>
          <w:numId w:val="27"/>
        </w:numPr>
        <w:ind w:right="-2"/>
        <w:rPr>
          <w:rFonts w:cs="David"/>
          <w:color w:val="000000"/>
        </w:rPr>
      </w:pPr>
      <w:r w:rsidRPr="007235BD">
        <w:rPr>
          <w:rFonts w:cs="David"/>
          <w:color w:val="000000"/>
        </w:rPr>
        <w:t>In</w:t>
      </w:r>
      <w:r w:rsidR="00EC464E" w:rsidRPr="007235BD">
        <w:rPr>
          <w:rFonts w:cs="David"/>
          <w:color w:val="000000"/>
        </w:rPr>
        <w:t xml:space="preserve"> the second stage, </w:t>
      </w:r>
      <w:r w:rsidR="001E3BB5" w:rsidRPr="007235BD">
        <w:rPr>
          <w:rFonts w:cs="David"/>
          <w:color w:val="000000"/>
        </w:rPr>
        <w:t xml:space="preserve">a </w:t>
      </w:r>
      <w:r w:rsidR="001E3BB5" w:rsidRPr="007235BD">
        <w:rPr>
          <w:rFonts w:cs="David"/>
          <w:i/>
          <w:iCs/>
          <w:color w:val="000000"/>
        </w:rPr>
        <w:t>temporal</w:t>
      </w:r>
      <w:r w:rsidR="001E3BB5" w:rsidRPr="007235BD">
        <w:rPr>
          <w:rFonts w:cs="David"/>
          <w:color w:val="000000"/>
        </w:rPr>
        <w:t xml:space="preserve"> </w:t>
      </w:r>
      <w:r w:rsidR="00E74155" w:rsidRPr="007235BD">
        <w:rPr>
          <w:rFonts w:cs="David"/>
          <w:color w:val="000000"/>
        </w:rPr>
        <w:t xml:space="preserve">optimization model </w:t>
      </w:r>
      <w:r w:rsidR="00020EA4" w:rsidRPr="007235BD">
        <w:rPr>
          <w:rFonts w:cs="David"/>
          <w:color w:val="000000"/>
        </w:rPr>
        <w:t xml:space="preserve">will be designed, </w:t>
      </w:r>
      <w:r w:rsidR="0077420D" w:rsidRPr="006F5A67">
        <w:rPr>
          <w:rFonts w:cs="David" w:hint="cs"/>
          <w:color w:val="000000" w:themeColor="text1"/>
        </w:rPr>
        <w:t>that computes sensor</w:t>
      </w:r>
      <w:r w:rsidR="0077420D" w:rsidRPr="006F5A67">
        <w:rPr>
          <w:rFonts w:cs="David"/>
          <w:color w:val="000000" w:themeColor="text1"/>
        </w:rPr>
        <w:t>s’</w:t>
      </w:r>
      <w:r w:rsidR="0077420D" w:rsidRPr="006F5A67">
        <w:rPr>
          <w:rFonts w:cs="David" w:hint="cs"/>
          <w:color w:val="000000" w:themeColor="text1"/>
        </w:rPr>
        <w:t xml:space="preserve"> </w:t>
      </w:r>
      <w:r w:rsidR="0077420D" w:rsidRPr="006F5A67">
        <w:rPr>
          <w:rFonts w:cs="David"/>
          <w:color w:val="000000" w:themeColor="text1"/>
        </w:rPr>
        <w:t>re</w:t>
      </w:r>
      <w:r w:rsidR="0077420D" w:rsidRPr="006F5A67">
        <w:rPr>
          <w:rFonts w:cs="David" w:hint="cs"/>
          <w:color w:val="000000" w:themeColor="text1"/>
        </w:rPr>
        <w:t>deployment</w:t>
      </w:r>
      <w:r w:rsidR="0077420D" w:rsidRPr="006F5A67">
        <w:rPr>
          <w:rFonts w:cs="David"/>
          <w:color w:val="000000" w:themeColor="text1"/>
        </w:rPr>
        <w:t xml:space="preserve"> strategy in case of </w:t>
      </w:r>
      <w:r w:rsidR="0077420D" w:rsidRPr="00726E39">
        <w:rPr>
          <w:rFonts w:cs="David"/>
          <w:color w:val="000000" w:themeColor="text1"/>
        </w:rPr>
        <w:t>changing weather conditions</w:t>
      </w:r>
      <w:r w:rsidR="0077420D" w:rsidRPr="006F5A67">
        <w:rPr>
          <w:rFonts w:cs="David"/>
          <w:color w:val="000000" w:themeColor="text1"/>
        </w:rPr>
        <w:t xml:space="preserve"> of different time</w:t>
      </w:r>
      <w:del w:id="272" w:author="Idit Balachsan" w:date="2020-01-26T13:16:00Z">
        <w:r w:rsidR="0077420D" w:rsidRPr="006F5A67" w:rsidDel="00E82BE1">
          <w:rPr>
            <w:rFonts w:cs="David"/>
            <w:color w:val="000000" w:themeColor="text1"/>
          </w:rPr>
          <w:delText xml:space="preserve"> </w:delText>
        </w:r>
      </w:del>
      <w:r w:rsidR="0077420D" w:rsidRPr="006F5A67">
        <w:rPr>
          <w:rFonts w:cs="David"/>
          <w:color w:val="000000" w:themeColor="text1"/>
        </w:rPr>
        <w:t xml:space="preserve">scales (e.g., </w:t>
      </w:r>
      <w:ins w:id="273" w:author="Idit Balachsan" w:date="2020-01-26T13:16:00Z">
        <w:r w:rsidR="00E82BE1">
          <w:rPr>
            <w:rFonts w:cs="David"/>
            <w:color w:val="000000" w:themeColor="text1"/>
          </w:rPr>
          <w:t xml:space="preserve">short timescales - </w:t>
        </w:r>
      </w:ins>
      <w:ins w:id="274" w:author="Idit Balachsan" w:date="2019-11-13T12:13:00Z">
        <w:r w:rsidR="00C17F01">
          <w:rPr>
            <w:rFonts w:cs="David"/>
            <w:color w:val="000000" w:themeColor="text1"/>
          </w:rPr>
          <w:t xml:space="preserve">daily </w:t>
        </w:r>
      </w:ins>
      <w:ins w:id="275" w:author="Idit Balachsan" w:date="2019-11-13T12:28:00Z">
        <w:r w:rsidR="00A519BD">
          <w:rPr>
            <w:rFonts w:cs="David"/>
            <w:color w:val="000000" w:themeColor="text1"/>
          </w:rPr>
          <w:t xml:space="preserve">scales </w:t>
        </w:r>
      </w:ins>
      <w:ins w:id="276" w:author="Idit Balachsan" w:date="2019-11-13T12:13:00Z">
        <w:r w:rsidR="00C17F01">
          <w:rPr>
            <w:rFonts w:cs="David"/>
            <w:color w:val="000000" w:themeColor="text1"/>
          </w:rPr>
          <w:t>(</w:t>
        </w:r>
      </w:ins>
      <w:del w:id="277" w:author="Idit Balachsan" w:date="2019-11-13T12:12:00Z">
        <w:r w:rsidR="0077420D" w:rsidRPr="006F5A67" w:rsidDel="00C17F01">
          <w:rPr>
            <w:rFonts w:cs="David"/>
            <w:color w:val="000000" w:themeColor="text1"/>
          </w:rPr>
          <w:delText>1 hour, 1 day</w:delText>
        </w:r>
      </w:del>
      <w:ins w:id="278" w:author="Idit Balachsan" w:date="2019-11-13T12:13:00Z">
        <w:r w:rsidR="00C17F01">
          <w:rPr>
            <w:rFonts w:cs="David"/>
            <w:color w:val="000000" w:themeColor="text1"/>
          </w:rPr>
          <w:t>day-night)</w:t>
        </w:r>
      </w:ins>
      <w:r w:rsidR="0077420D" w:rsidRPr="006F5A67">
        <w:rPr>
          <w:rFonts w:cs="David"/>
          <w:color w:val="000000" w:themeColor="text1"/>
        </w:rPr>
        <w:t xml:space="preserve">, </w:t>
      </w:r>
      <w:ins w:id="279" w:author="Idit Balachsan" w:date="2020-01-26T13:16:00Z">
        <w:r w:rsidR="00E82BE1">
          <w:rPr>
            <w:rFonts w:cs="David"/>
            <w:color w:val="000000" w:themeColor="text1"/>
          </w:rPr>
          <w:t xml:space="preserve">long timescales - </w:t>
        </w:r>
      </w:ins>
      <w:r w:rsidR="0077420D" w:rsidRPr="006F5A67">
        <w:rPr>
          <w:rFonts w:cs="David"/>
          <w:color w:val="000000" w:themeColor="text1"/>
        </w:rPr>
        <w:t>season</w:t>
      </w:r>
      <w:ins w:id="280" w:author="Idit Balachsan" w:date="2019-11-13T12:13:00Z">
        <w:r w:rsidR="00C17F01">
          <w:rPr>
            <w:rFonts w:cs="David"/>
            <w:color w:val="000000" w:themeColor="text1"/>
          </w:rPr>
          <w:t xml:space="preserve">al </w:t>
        </w:r>
      </w:ins>
      <w:ins w:id="281" w:author="Idit Balachsan" w:date="2019-11-13T12:28:00Z">
        <w:r w:rsidR="00A519BD">
          <w:rPr>
            <w:rFonts w:cs="David"/>
            <w:color w:val="000000" w:themeColor="text1"/>
          </w:rPr>
          <w:t xml:space="preserve">scales </w:t>
        </w:r>
      </w:ins>
      <w:ins w:id="282" w:author="Idit Balachsan" w:date="2019-11-13T12:13:00Z">
        <w:r w:rsidR="00C17F01">
          <w:rPr>
            <w:rFonts w:cs="David"/>
            <w:color w:val="000000" w:themeColor="text1"/>
          </w:rPr>
          <w:t>(summer-winter)</w:t>
        </w:r>
      </w:ins>
      <w:r w:rsidR="0044178A">
        <w:rPr>
          <w:rFonts w:cs="David"/>
          <w:color w:val="000000" w:themeColor="text1"/>
        </w:rPr>
        <w:t>, etc.</w:t>
      </w:r>
      <w:r w:rsidR="0077420D" w:rsidRPr="006F5A67">
        <w:rPr>
          <w:rFonts w:cs="David"/>
          <w:color w:val="000000" w:themeColor="text1"/>
        </w:rPr>
        <w:t>)</w:t>
      </w:r>
      <w:ins w:id="283" w:author="Idit Balachsan" w:date="2020-01-26T13:17:00Z">
        <w:r w:rsidR="00D03EFB">
          <w:rPr>
            <w:rFonts w:cs="David"/>
            <w:color w:val="000000" w:themeColor="text1"/>
          </w:rPr>
          <w:t xml:space="preserve"> </w:t>
        </w:r>
      </w:ins>
      <w:del w:id="284" w:author="Idit Balachsan" w:date="2020-01-26T13:17:00Z">
        <w:r w:rsidR="0077420D" w:rsidRPr="006F5A67" w:rsidDel="00D03EFB">
          <w:rPr>
            <w:rFonts w:cs="David"/>
            <w:color w:val="000000" w:themeColor="text1"/>
          </w:rPr>
          <w:delText>,</w:delText>
        </w:r>
        <w:r w:rsidR="0077420D" w:rsidRPr="006F5A67" w:rsidDel="00D03EFB">
          <w:rPr>
            <w:rFonts w:cs="David" w:hint="cs"/>
            <w:color w:val="000000" w:themeColor="text1"/>
          </w:rPr>
          <w:delText xml:space="preserve"> which</w:delText>
        </w:r>
      </w:del>
      <w:ins w:id="285" w:author="Idit Balachsan" w:date="2020-01-26T13:17:00Z">
        <w:r w:rsidR="00D03EFB">
          <w:rPr>
            <w:rFonts w:cs="David"/>
            <w:color w:val="000000" w:themeColor="text1"/>
          </w:rPr>
          <w:t>and</w:t>
        </w:r>
      </w:ins>
      <w:r w:rsidR="0077420D" w:rsidRPr="006F5A67">
        <w:rPr>
          <w:rFonts w:cs="David" w:hint="cs"/>
          <w:color w:val="000000" w:themeColor="text1"/>
        </w:rPr>
        <w:t xml:space="preserve"> </w:t>
      </w:r>
      <w:r w:rsidR="0077420D">
        <w:t>induces minimal transfer effort</w:t>
      </w:r>
      <w:r w:rsidR="0077420D" w:rsidRPr="006F5A67">
        <w:rPr>
          <w:rFonts w:cs="David"/>
          <w:color w:val="000000" w:themeColor="text1"/>
        </w:rPr>
        <w:t xml:space="preserve">. </w:t>
      </w:r>
      <w:del w:id="286" w:author="Idit Balachsan" w:date="2020-01-26T13:17:00Z">
        <w:r w:rsidR="0077420D" w:rsidRPr="006F5A67" w:rsidDel="00425681">
          <w:rPr>
            <w:rFonts w:cs="David"/>
            <w:color w:val="000000" w:themeColor="text1"/>
          </w:rPr>
          <w:delText xml:space="preserve">Various distance metrics as well as the number of sensors to relocate will be considered as objective functions to be minimized. </w:delText>
        </w:r>
      </w:del>
    </w:p>
    <w:p w14:paraId="2BD513BC" w14:textId="74D27493" w:rsidR="00622F5B" w:rsidRPr="000E03A3" w:rsidRDefault="00EC464E" w:rsidP="00E87BA7">
      <w:pPr>
        <w:pStyle w:val="ListParagraph"/>
        <w:numPr>
          <w:ilvl w:val="0"/>
          <w:numId w:val="27"/>
        </w:numPr>
        <w:ind w:right="-2"/>
        <w:rPr>
          <w:rFonts w:cs="David"/>
          <w:color w:val="000000"/>
        </w:rPr>
      </w:pPr>
      <w:r w:rsidRPr="0009356D">
        <w:rPr>
          <w:rFonts w:cs="David"/>
          <w:color w:val="000000"/>
        </w:rPr>
        <w:lastRenderedPageBreak/>
        <w:t xml:space="preserve">The third stage will </w:t>
      </w:r>
      <w:r w:rsidR="00C12880" w:rsidRPr="004A51E6">
        <w:rPr>
          <w:rFonts w:cs="David"/>
          <w:color w:val="000000"/>
        </w:rPr>
        <w:t xml:space="preserve">consolidate </w:t>
      </w:r>
      <w:r w:rsidR="009D2A30" w:rsidRPr="004A51E6">
        <w:rPr>
          <w:rFonts w:cs="David"/>
          <w:color w:val="000000"/>
        </w:rPr>
        <w:t>the two proposed schemes into one generalized model</w:t>
      </w:r>
      <w:r w:rsidR="00622F5B" w:rsidRPr="004A51E6">
        <w:rPr>
          <w:rFonts w:cs="David"/>
          <w:color w:val="000000"/>
        </w:rPr>
        <w:t xml:space="preserve">. The </w:t>
      </w:r>
      <w:del w:id="287" w:author="Idit Balachsan" w:date="2020-01-26T13:28:00Z">
        <w:r w:rsidR="00622F5B" w:rsidRPr="004A51E6" w:rsidDel="004A51E6">
          <w:rPr>
            <w:rFonts w:cs="David"/>
            <w:color w:val="000000" w:themeColor="text1"/>
          </w:rPr>
          <w:delText>probability of change in</w:delText>
        </w:r>
      </w:del>
      <w:ins w:id="288" w:author="Idit Balachsan" w:date="2020-01-26T13:28:00Z">
        <w:r w:rsidR="004A51E6">
          <w:rPr>
            <w:rFonts w:cs="David"/>
            <w:color w:val="000000" w:themeColor="text1"/>
          </w:rPr>
          <w:t>forecast of</w:t>
        </w:r>
      </w:ins>
      <w:r w:rsidR="00622F5B" w:rsidRPr="004A51E6">
        <w:rPr>
          <w:rFonts w:cs="David"/>
          <w:color w:val="000000" w:themeColor="text1"/>
        </w:rPr>
        <w:t xml:space="preserve"> short-term weather conditions will be considered</w:t>
      </w:r>
      <w:del w:id="289" w:author="Idit Balachsan" w:date="2020-01-26T13:28:00Z">
        <w:r w:rsidR="00622F5B" w:rsidRPr="004A51E6" w:rsidDel="000E03A3">
          <w:rPr>
            <w:rFonts w:cs="David"/>
            <w:color w:val="000000" w:themeColor="text1"/>
          </w:rPr>
          <w:delText>, so it is most probable</w:delText>
        </w:r>
      </w:del>
      <w:ins w:id="290" w:author="Idit Balachsan" w:date="2020-01-26T13:28:00Z">
        <w:r w:rsidR="000E03A3">
          <w:rPr>
            <w:rFonts w:cs="David"/>
            <w:color w:val="000000" w:themeColor="text1"/>
          </w:rPr>
          <w:t xml:space="preserve"> such that</w:t>
        </w:r>
      </w:ins>
      <w:del w:id="291" w:author="Idit Balachsan" w:date="2020-01-26T13:28:00Z">
        <w:r w:rsidR="00622F5B" w:rsidRPr="004A51E6" w:rsidDel="000E03A3">
          <w:rPr>
            <w:rFonts w:cs="David"/>
            <w:color w:val="000000" w:themeColor="text1"/>
          </w:rPr>
          <w:delText xml:space="preserve"> that</w:delText>
        </w:r>
      </w:del>
      <w:r w:rsidR="00622F5B" w:rsidRPr="004A51E6">
        <w:rPr>
          <w:rFonts w:cs="David"/>
          <w:color w:val="000000" w:themeColor="text1"/>
        </w:rPr>
        <w:t xml:space="preserve"> </w:t>
      </w:r>
      <w:ins w:id="292" w:author="Idit Balachsan" w:date="2020-01-26T13:29:00Z">
        <w:r w:rsidR="000E03A3">
          <w:rPr>
            <w:rFonts w:cs="David"/>
            <w:color w:val="000000" w:themeColor="text1"/>
          </w:rPr>
          <w:t xml:space="preserve">an overall minimization of </w:t>
        </w:r>
      </w:ins>
      <w:del w:id="293" w:author="Idit Balachsan" w:date="2020-01-26T13:29:00Z">
        <w:r w:rsidR="00622F5B" w:rsidRPr="004A51E6" w:rsidDel="000E03A3">
          <w:rPr>
            <w:rFonts w:cs="David"/>
            <w:color w:val="000000" w:themeColor="text1"/>
          </w:rPr>
          <w:delText xml:space="preserve">future deployments require minimum </w:delText>
        </w:r>
      </w:del>
      <w:r w:rsidR="00622F5B" w:rsidRPr="004A51E6">
        <w:t>transfer efforts</w:t>
      </w:r>
      <w:ins w:id="294" w:author="Idit Balachsan" w:date="2020-01-26T13:29:00Z">
        <w:r w:rsidR="000E03A3">
          <w:t xml:space="preserve"> are considered</w:t>
        </w:r>
      </w:ins>
      <w:r w:rsidR="00622F5B" w:rsidRPr="000E03A3">
        <w:rPr>
          <w:rFonts w:cs="David"/>
          <w:color w:val="000000" w:themeColor="text1"/>
        </w:rPr>
        <w:t>.</w:t>
      </w:r>
    </w:p>
    <w:bookmarkEnd w:id="270"/>
    <w:bookmarkEnd w:id="271"/>
    <w:p w14:paraId="6506537A" w14:textId="77777777" w:rsidR="009965BE" w:rsidRDefault="009965BE" w:rsidP="00E87BA7">
      <w:pPr>
        <w:ind w:right="-2"/>
        <w:rPr>
          <w:rFonts w:cs="David"/>
          <w:color w:val="000000"/>
        </w:rPr>
      </w:pPr>
    </w:p>
    <w:p w14:paraId="78757655" w14:textId="5FAE319D" w:rsidR="00514854" w:rsidRDefault="00514854" w:rsidP="00514854">
      <w:pPr>
        <w:rPr>
          <w:ins w:id="295" w:author="Idit Balachsan" w:date="2020-01-26T13:08:00Z"/>
          <w:rFonts w:cs="David"/>
        </w:rPr>
      </w:pPr>
      <w:bookmarkStart w:id="296" w:name="OLE_LINK174"/>
      <w:bookmarkStart w:id="297" w:name="OLE_LINK175"/>
      <w:ins w:id="298" w:author="Idit Balachsan" w:date="2020-01-26T13:08:00Z">
        <w:r>
          <w:rPr>
            <w:rFonts w:cs="David"/>
          </w:rPr>
          <w:t>The general procedure of moving the sensors due to expected changes in meteorological conditions</w:t>
        </w:r>
        <w:r w:rsidR="001E39E8">
          <w:rPr>
            <w:rFonts w:cs="David"/>
          </w:rPr>
          <w:t xml:space="preserve"> (stage 2)</w:t>
        </w:r>
        <w:r>
          <w:rPr>
            <w:rFonts w:cs="David"/>
          </w:rPr>
          <w:t xml:space="preserve"> </w:t>
        </w:r>
      </w:ins>
      <w:ins w:id="299" w:author="Idit Balachsan" w:date="2020-01-26T13:09:00Z">
        <w:r w:rsidR="003319FD">
          <w:rPr>
            <w:rFonts w:cs="David"/>
          </w:rPr>
          <w:t>should</w:t>
        </w:r>
      </w:ins>
      <w:ins w:id="300" w:author="Idit Balachsan" w:date="2020-01-26T13:08:00Z">
        <w:r>
          <w:rPr>
            <w:rFonts w:cs="David"/>
          </w:rPr>
          <w:t xml:space="preserve"> be divided into two separate problems:</w:t>
        </w:r>
      </w:ins>
    </w:p>
    <w:p w14:paraId="4D49989C" w14:textId="3662BA8E" w:rsidR="00514854" w:rsidRDefault="00514854" w:rsidP="00514854">
      <w:pPr>
        <w:pStyle w:val="ListParagraph"/>
        <w:numPr>
          <w:ilvl w:val="0"/>
          <w:numId w:val="46"/>
        </w:numPr>
        <w:rPr>
          <w:ins w:id="301" w:author="Idit Balachsan" w:date="2020-01-26T13:08:00Z"/>
          <w:rFonts w:cs="David"/>
        </w:rPr>
      </w:pPr>
      <w:ins w:id="302" w:author="Idit Balachsan" w:date="2020-01-26T13:08:00Z">
        <w:r w:rsidRPr="00082335">
          <w:rPr>
            <w:rFonts w:cs="David"/>
            <w:b/>
            <w:bCs/>
          </w:rPr>
          <w:t>Long-term timescales (e.</w:t>
        </w:r>
        <w:r>
          <w:rPr>
            <w:rFonts w:cs="David"/>
            <w:b/>
            <w:bCs/>
          </w:rPr>
          <w:t xml:space="preserve">g., </w:t>
        </w:r>
        <w:r w:rsidRPr="00082335">
          <w:rPr>
            <w:rFonts w:cs="David"/>
            <w:b/>
            <w:bCs/>
          </w:rPr>
          <w:t>seasons).</w:t>
        </w:r>
        <w:r>
          <w:rPr>
            <w:rFonts w:cs="David"/>
          </w:rPr>
          <w:t xml:space="preserve"> In these time scales, the optimization placement problem will first be solved separately on both configurations, using a steady-state plume model for the calculations of the average concentration fields of these timescales (upon which the PED is eventually calculated). Given two separate optimal solutions (</w:t>
        </w:r>
        <w:proofErr w:type="spellStart"/>
        <w:r>
          <w:rPr>
            <w:rFonts w:cs="David"/>
          </w:rPr>
          <w:t>s</w:t>
        </w:r>
        <w:r w:rsidRPr="000F043C">
          <w:rPr>
            <w:rFonts w:cs="David"/>
            <w:vertAlign w:val="subscript"/>
          </w:rPr>
          <w:t>t</w:t>
        </w:r>
        <w:proofErr w:type="spellEnd"/>
        <w:r>
          <w:rPr>
            <w:rFonts w:cs="David"/>
          </w:rPr>
          <w:t xml:space="preserve"> and s</w:t>
        </w:r>
        <w:r w:rsidRPr="000F043C">
          <w:rPr>
            <w:rFonts w:cs="David"/>
            <w:vertAlign w:val="subscript"/>
          </w:rPr>
          <w:t>t+1</w:t>
        </w:r>
        <w:r>
          <w:rPr>
            <w:rFonts w:cs="David"/>
          </w:rPr>
          <w:t xml:space="preserve">), assuming with the same inventory of sensors, we will then define a new multi-objective optimization problem that seeks to: </w:t>
        </w:r>
      </w:ins>
    </w:p>
    <w:p w14:paraId="1B706AB9" w14:textId="77777777" w:rsidR="00514854" w:rsidRDefault="00514854" w:rsidP="00514854">
      <w:pPr>
        <w:pStyle w:val="ListParagraph"/>
        <w:numPr>
          <w:ilvl w:val="0"/>
          <w:numId w:val="48"/>
        </w:numPr>
        <w:rPr>
          <w:ins w:id="303" w:author="Idit Balachsan" w:date="2020-01-26T13:08:00Z"/>
          <w:rFonts w:cs="David"/>
        </w:rPr>
      </w:pPr>
      <w:ins w:id="304" w:author="Idit Balachsan" w:date="2020-01-26T13:08:00Z">
        <w:r w:rsidRPr="00444DE7">
          <w:rPr>
            <w:rFonts w:cs="David"/>
            <w:b/>
            <w:bCs/>
          </w:rPr>
          <w:t>minimize the total movement cost</w:t>
        </w:r>
        <w:r>
          <w:rPr>
            <w:rFonts w:cs="David"/>
          </w:rPr>
          <w:t xml:space="preserve">. The cost will be a function of the number of </w:t>
        </w:r>
        <w:r w:rsidRPr="00544D43">
          <w:rPr>
            <w:rFonts w:cs="David"/>
          </w:rPr>
          <w:t xml:space="preserve">redeployed </w:t>
        </w:r>
        <w:r>
          <w:rPr>
            <w:rFonts w:cs="David"/>
          </w:rPr>
          <w:t xml:space="preserve">sensors and their </w:t>
        </w:r>
        <w:r w:rsidRPr="00544D43">
          <w:rPr>
            <w:rFonts w:cs="David"/>
          </w:rPr>
          <w:t xml:space="preserve">type </w:t>
        </w:r>
        <w:r w:rsidRPr="0027625F">
          <w:rPr>
            <w:rFonts w:cs="David"/>
          </w:rPr>
          <w:t>(</w:t>
        </w:r>
        <w:r w:rsidRPr="00605A6B">
          <w:rPr>
            <w:rFonts w:cs="David"/>
          </w:rPr>
          <w:t>assuming different sensor types have different</w:t>
        </w:r>
        <w:r>
          <w:rPr>
            <w:rFonts w:cs="David"/>
            <w:b/>
            <w:bCs/>
          </w:rPr>
          <w:t xml:space="preserve"> </w:t>
        </w:r>
        <w:r>
          <w:rPr>
            <w:rFonts w:cs="David"/>
          </w:rPr>
          <w:t>operational expenses</w:t>
        </w:r>
        <w:r w:rsidRPr="00F632D0">
          <w:rPr>
            <w:rFonts w:cs="David"/>
          </w:rPr>
          <w:t>)</w:t>
        </w:r>
        <w:r>
          <w:rPr>
            <w:rFonts w:cs="David"/>
          </w:rPr>
          <w:t xml:space="preserve">. </w:t>
        </w:r>
      </w:ins>
    </w:p>
    <w:p w14:paraId="42BAEAB6" w14:textId="77777777" w:rsidR="00514854" w:rsidRDefault="00514854" w:rsidP="00514854">
      <w:pPr>
        <w:pStyle w:val="ListParagraph"/>
        <w:numPr>
          <w:ilvl w:val="0"/>
          <w:numId w:val="48"/>
        </w:numPr>
        <w:rPr>
          <w:ins w:id="305" w:author="Idit Balachsan" w:date="2020-01-26T13:08:00Z"/>
          <w:rFonts w:cs="David"/>
        </w:rPr>
      </w:pPr>
      <w:ins w:id="306" w:author="Idit Balachsan" w:date="2020-01-26T13:08:00Z">
        <w:r w:rsidRPr="00224B5D">
          <w:rPr>
            <w:rFonts w:cs="David"/>
            <w:b/>
            <w:bCs/>
          </w:rPr>
          <w:t>minimize the difference in PEDs between optimal solution s</w:t>
        </w:r>
        <w:r w:rsidRPr="00224B5D">
          <w:rPr>
            <w:rFonts w:cs="David"/>
            <w:b/>
            <w:bCs/>
            <w:vertAlign w:val="subscript"/>
          </w:rPr>
          <w:t xml:space="preserve">t+1 </w:t>
        </w:r>
        <w:r w:rsidRPr="00224B5D">
          <w:rPr>
            <w:rFonts w:cs="David"/>
            <w:b/>
            <w:bCs/>
          </w:rPr>
          <w:t>and the suggested alternative during the optimization.</w:t>
        </w:r>
        <w:r>
          <w:rPr>
            <w:rFonts w:cs="David" w:hint="cs"/>
            <w:rtl/>
          </w:rPr>
          <w:t xml:space="preserve"> </w:t>
        </w:r>
      </w:ins>
    </w:p>
    <w:p w14:paraId="17CB281A" w14:textId="2D098720" w:rsidR="00514854" w:rsidRPr="00EC19DF" w:rsidRDefault="00514854" w:rsidP="00514854">
      <w:pPr>
        <w:ind w:left="720"/>
        <w:rPr>
          <w:ins w:id="307" w:author="Idit Balachsan" w:date="2020-01-26T13:08:00Z"/>
          <w:rFonts w:cs="David"/>
        </w:rPr>
      </w:pPr>
      <w:ins w:id="308" w:author="Idit Balachsan" w:date="2020-01-26T13:08:00Z">
        <w:r w:rsidRPr="00EC19DF">
          <w:rPr>
            <w:rFonts w:cs="David"/>
          </w:rPr>
          <w:t>The operational relocation time (i.e., the time required to redeploy all sensors)</w:t>
        </w:r>
        <w:r>
          <w:rPr>
            <w:rFonts w:cs="David"/>
          </w:rPr>
          <w:t xml:space="preserve">, which is a function of the moving distance, </w:t>
        </w:r>
        <w:r w:rsidRPr="00EC19DF">
          <w:rPr>
            <w:rFonts w:cs="David"/>
          </w:rPr>
          <w:t xml:space="preserve">will not be regarded at this stage due to the long-term timescale of the problem. The output </w:t>
        </w:r>
        <w:r>
          <w:rPr>
            <w:rFonts w:cs="David"/>
          </w:rPr>
          <w:t xml:space="preserve">of the optimization </w:t>
        </w:r>
        <w:r w:rsidRPr="00EC19DF">
          <w:rPr>
            <w:rFonts w:cs="David"/>
          </w:rPr>
          <w:t>will be a set of redeployment alternatives, having different performances and costs.</w:t>
        </w:r>
        <w:r>
          <w:rPr>
            <w:rFonts w:cs="David"/>
          </w:rPr>
          <w:t xml:space="preserve"> An analysis will be performed on the weather data to extract long-term “weather modes”, such as seasons (</w:t>
        </w:r>
      </w:ins>
      <w:ins w:id="309" w:author="Idit Balachsan" w:date="2020-01-27T13:17:00Z">
        <w:r w:rsidR="00237367">
          <w:fldChar w:fldCharType="begin"/>
        </w:r>
        <w:r w:rsidR="00237367">
          <w:instrText xml:space="preserve"> HYPERLINK  \l "Appendix_E" </w:instrText>
        </w:r>
        <w:r w:rsidR="00237367">
          <w:fldChar w:fldCharType="separate"/>
        </w:r>
        <w:r w:rsidR="00EA618D" w:rsidRPr="00237367">
          <w:rPr>
            <w:rStyle w:val="Hyperlink"/>
          </w:rPr>
          <w:t xml:space="preserve">Appendix </w:t>
        </w:r>
        <w:r w:rsidR="00365B93" w:rsidRPr="00237367">
          <w:rPr>
            <w:rStyle w:val="Hyperlink"/>
            <w:rFonts w:cs="David"/>
          </w:rPr>
          <w:t>E</w:t>
        </w:r>
        <w:r w:rsidR="00237367">
          <w:fldChar w:fldCharType="end"/>
        </w:r>
      </w:ins>
      <w:ins w:id="310" w:author="Idit Balachsan" w:date="2020-01-26T13:08:00Z">
        <w:r>
          <w:rPr>
            <w:rFonts w:cs="David"/>
          </w:rPr>
          <w:t>). It should be noted that in</w:t>
        </w:r>
        <w:r w:rsidRPr="00EC19DF">
          <w:rPr>
            <w:rFonts w:cs="David"/>
          </w:rPr>
          <w:t xml:space="preserve"> </w:t>
        </w:r>
        <w:r>
          <w:rPr>
            <w:rFonts w:cs="David"/>
          </w:rPr>
          <w:t xml:space="preserve">the absence of forecasts for such scales, our long-term redeployment strategy offers in fact to use a “statistical </w:t>
        </w:r>
        <w:r w:rsidRPr="00EC19DF">
          <w:rPr>
            <w:rFonts w:cs="David"/>
          </w:rPr>
          <w:t>forecast</w:t>
        </w:r>
        <w:r>
          <w:rPr>
            <w:rFonts w:cs="David"/>
          </w:rPr>
          <w:t>”, which</w:t>
        </w:r>
        <w:r w:rsidRPr="00EC19DF">
          <w:rPr>
            <w:rFonts w:cs="David"/>
          </w:rPr>
          <w:t xml:space="preserve"> is based on weather averages from previous years.</w:t>
        </w:r>
      </w:ins>
    </w:p>
    <w:p w14:paraId="67CE3B12" w14:textId="1AB4082F" w:rsidR="00514854" w:rsidRPr="0019732D" w:rsidRDefault="00514854" w:rsidP="00514854">
      <w:pPr>
        <w:pStyle w:val="ListParagraph"/>
        <w:numPr>
          <w:ilvl w:val="0"/>
          <w:numId w:val="46"/>
        </w:numPr>
        <w:rPr>
          <w:ins w:id="311" w:author="Idit Balachsan" w:date="2020-01-26T13:08:00Z"/>
          <w:rFonts w:cs="David"/>
          <w:color w:val="000000" w:themeColor="text1"/>
        </w:rPr>
      </w:pPr>
      <w:ins w:id="312" w:author="Idit Balachsan" w:date="2020-01-26T13:08:00Z">
        <w:r w:rsidRPr="004B69A8">
          <w:rPr>
            <w:rFonts w:cs="David"/>
            <w:b/>
            <w:bCs/>
            <w:color w:val="000000" w:themeColor="text1"/>
          </w:rPr>
          <w:t>Short-term timescales (e.g., hours).</w:t>
        </w:r>
        <w:r w:rsidRPr="004B69A8">
          <w:rPr>
            <w:rFonts w:cs="David"/>
            <w:color w:val="000000" w:themeColor="text1"/>
          </w:rPr>
          <w:t xml:space="preserve"> </w:t>
        </w:r>
        <w:r w:rsidRPr="005F73D8">
          <w:rPr>
            <w:rFonts w:cs="David"/>
            <w:color w:val="000000" w:themeColor="text1"/>
          </w:rPr>
          <w:t>The timescale by which we want to redeploy the sensors, should be the timescale we assume no major changes in weather conditions occur</w:t>
        </w:r>
        <w:r>
          <w:rPr>
            <w:rFonts w:cs="David"/>
            <w:color w:val="000000" w:themeColor="text1"/>
          </w:rPr>
          <w:t xml:space="preserve">. Hence, </w:t>
        </w:r>
        <w:r w:rsidRPr="005F73D8">
          <w:rPr>
            <w:rFonts w:cs="David"/>
            <w:color w:val="000000" w:themeColor="text1"/>
          </w:rPr>
          <w:t xml:space="preserve">it cannot be longer than a few hours, depending on the area. </w:t>
        </w:r>
        <w:r>
          <w:rPr>
            <w:rFonts w:cs="David"/>
          </w:rPr>
          <w:t xml:space="preserve">As previously mentioned, the shortest time-step we intend to use is 1 hour. </w:t>
        </w:r>
        <w:r>
          <w:rPr>
            <w:rFonts w:cs="David"/>
            <w:color w:val="000000" w:themeColor="text1"/>
          </w:rPr>
          <w:t>T</w:t>
        </w:r>
        <w:r w:rsidRPr="00087395">
          <w:rPr>
            <w:rFonts w:cs="David"/>
            <w:color w:val="000000" w:themeColor="text1"/>
          </w:rPr>
          <w:t xml:space="preserve">oo short of a redeployment timescale would necessitate a dynamic redeployment procedure due to limitations of redeployment operational time. </w:t>
        </w:r>
        <w:r w:rsidRPr="0019732D">
          <w:rPr>
            <w:rFonts w:cs="David"/>
            <w:color w:val="000000" w:themeColor="text1"/>
          </w:rPr>
          <w:t xml:space="preserve">Two steps should first be considered for the short-term timescales: </w:t>
        </w:r>
      </w:ins>
    </w:p>
    <w:p w14:paraId="6DBD0245" w14:textId="69028489" w:rsidR="00514854" w:rsidRPr="0019732D" w:rsidRDefault="00514854" w:rsidP="006138C0">
      <w:pPr>
        <w:pStyle w:val="ListParagraph"/>
        <w:numPr>
          <w:ilvl w:val="0"/>
          <w:numId w:val="47"/>
        </w:numPr>
        <w:rPr>
          <w:ins w:id="313" w:author="Idit Balachsan" w:date="2020-01-26T13:08:00Z"/>
          <w:rFonts w:cs="David"/>
          <w:color w:val="000000" w:themeColor="text1"/>
        </w:rPr>
      </w:pPr>
      <w:ins w:id="314" w:author="Idit Balachsan" w:date="2020-01-26T13:08:00Z">
        <w:r>
          <w:rPr>
            <w:rFonts w:cs="David"/>
            <w:color w:val="000000" w:themeColor="text1"/>
          </w:rPr>
          <w:t xml:space="preserve">Similar to </w:t>
        </w:r>
        <w:r w:rsidRPr="00121906">
          <w:rPr>
            <w:rFonts w:cs="David"/>
            <w:color w:val="000000" w:themeColor="text1"/>
          </w:rPr>
          <w:t>the seasonal analysis</w:t>
        </w:r>
      </w:ins>
      <w:ins w:id="315" w:author="Idit Balachsan" w:date="2020-01-27T13:10:00Z">
        <w:r w:rsidR="00D765A2">
          <w:rPr>
            <w:rFonts w:cs="David"/>
            <w:color w:val="000000" w:themeColor="text1"/>
          </w:rPr>
          <w:t xml:space="preserve"> (</w:t>
        </w:r>
      </w:ins>
      <w:ins w:id="316" w:author="Idit Balachsan" w:date="2020-01-27T13:17:00Z">
        <w:r w:rsidR="00237367">
          <w:rPr>
            <w:rFonts w:cs="David"/>
            <w:color w:val="000000" w:themeColor="text1"/>
          </w:rPr>
          <w:fldChar w:fldCharType="begin"/>
        </w:r>
        <w:r w:rsidR="00237367">
          <w:rPr>
            <w:rFonts w:cs="David"/>
            <w:color w:val="000000" w:themeColor="text1"/>
          </w:rPr>
          <w:instrText xml:space="preserve"> HYPERLINK  \l "Appendix_E" </w:instrText>
        </w:r>
        <w:r w:rsidR="00237367">
          <w:rPr>
            <w:rFonts w:cs="David"/>
            <w:color w:val="000000" w:themeColor="text1"/>
          </w:rPr>
        </w:r>
        <w:r w:rsidR="00237367">
          <w:rPr>
            <w:rFonts w:cs="David"/>
            <w:color w:val="000000" w:themeColor="text1"/>
          </w:rPr>
          <w:fldChar w:fldCharType="separate"/>
        </w:r>
        <w:r w:rsidR="00D765A2" w:rsidRPr="00237367">
          <w:rPr>
            <w:rStyle w:val="Hyperlink"/>
            <w:rFonts w:cs="David"/>
          </w:rPr>
          <w:t>Appendix E</w:t>
        </w:r>
        <w:r w:rsidR="00237367">
          <w:rPr>
            <w:rFonts w:cs="David"/>
            <w:color w:val="000000" w:themeColor="text1"/>
          </w:rPr>
          <w:fldChar w:fldCharType="end"/>
        </w:r>
      </w:ins>
      <w:ins w:id="317" w:author="Idit Balachsan" w:date="2020-01-27T13:10:00Z">
        <w:r w:rsidR="00D765A2">
          <w:rPr>
            <w:rFonts w:cs="David"/>
            <w:color w:val="000000" w:themeColor="text1"/>
          </w:rPr>
          <w:t>)</w:t>
        </w:r>
      </w:ins>
      <w:ins w:id="318" w:author="Idit Balachsan" w:date="2020-01-26T13:08:00Z">
        <w:r>
          <w:rPr>
            <w:rFonts w:cs="David"/>
            <w:color w:val="000000" w:themeColor="text1"/>
          </w:rPr>
          <w:t>, a</w:t>
        </w:r>
        <w:r w:rsidRPr="0019732D">
          <w:rPr>
            <w:rFonts w:cs="David"/>
            <w:color w:val="000000" w:themeColor="text1"/>
          </w:rPr>
          <w:t xml:space="preserve"> time-series analysis </w:t>
        </w:r>
        <w:r>
          <w:rPr>
            <w:rFonts w:cs="David"/>
            <w:color w:val="000000" w:themeColor="text1"/>
          </w:rPr>
          <w:t>will</w:t>
        </w:r>
        <w:r w:rsidRPr="0019732D">
          <w:rPr>
            <w:rFonts w:cs="David"/>
            <w:color w:val="000000" w:themeColor="text1"/>
          </w:rPr>
          <w:t xml:space="preserve"> be performed on the weather data</w:t>
        </w:r>
        <w:r>
          <w:rPr>
            <w:rFonts w:cs="David"/>
            <w:color w:val="000000" w:themeColor="text1"/>
          </w:rPr>
          <w:t xml:space="preserve"> </w:t>
        </w:r>
        <w:r w:rsidRPr="0019732D">
          <w:rPr>
            <w:rFonts w:cs="David"/>
            <w:color w:val="000000" w:themeColor="text1"/>
          </w:rPr>
          <w:t xml:space="preserve">and a characteristic time by which weather usually changes </w:t>
        </w:r>
        <w:r>
          <w:rPr>
            <w:rFonts w:cs="David"/>
            <w:color w:val="000000" w:themeColor="text1"/>
          </w:rPr>
          <w:t>will</w:t>
        </w:r>
        <w:r w:rsidRPr="0019732D">
          <w:rPr>
            <w:rFonts w:cs="David"/>
            <w:color w:val="000000" w:themeColor="text1"/>
          </w:rPr>
          <w:t xml:space="preserve"> be recognized and chosen (e.g., 1-hr, 3-hr, 6-hr, 12-hr). The characteristic weather</w:t>
        </w:r>
      </w:ins>
      <w:ins w:id="319" w:author="Idit Balachsan" w:date="2020-01-27T12:45:00Z">
        <w:r w:rsidR="00CF341D">
          <w:rPr>
            <w:rFonts w:cs="David"/>
            <w:color w:val="000000" w:themeColor="text1"/>
          </w:rPr>
          <w:t xml:space="preserve"> </w:t>
        </w:r>
      </w:ins>
      <w:ins w:id="320" w:author="Idit Balachsan" w:date="2020-01-26T13:08:00Z">
        <w:r w:rsidRPr="0019732D">
          <w:rPr>
            <w:rFonts w:cs="David"/>
            <w:color w:val="000000" w:themeColor="text1"/>
          </w:rPr>
          <w:t xml:space="preserve">will be regarded as </w:t>
        </w:r>
        <w:r>
          <w:rPr>
            <w:rFonts w:cs="David"/>
            <w:color w:val="000000" w:themeColor="text1"/>
          </w:rPr>
          <w:t xml:space="preserve">short-term </w:t>
        </w:r>
        <w:r w:rsidRPr="0019732D">
          <w:rPr>
            <w:rFonts w:cs="David"/>
            <w:color w:val="000000" w:themeColor="text1"/>
          </w:rPr>
          <w:t xml:space="preserve">“weather modes”. </w:t>
        </w:r>
      </w:ins>
    </w:p>
    <w:p w14:paraId="070CFE04" w14:textId="77777777" w:rsidR="00514854" w:rsidRPr="00482D95" w:rsidRDefault="00514854" w:rsidP="00514854">
      <w:pPr>
        <w:pStyle w:val="ListParagraph"/>
        <w:numPr>
          <w:ilvl w:val="0"/>
          <w:numId w:val="47"/>
        </w:numPr>
        <w:rPr>
          <w:ins w:id="321" w:author="Idit Balachsan" w:date="2020-01-26T13:08:00Z"/>
          <w:rFonts w:cs="David"/>
          <w:color w:val="000000" w:themeColor="text1"/>
        </w:rPr>
      </w:pPr>
      <w:ins w:id="322" w:author="Idit Balachsan" w:date="2020-01-26T13:08:00Z">
        <w:r>
          <w:rPr>
            <w:rFonts w:cs="David"/>
            <w:color w:val="000000" w:themeColor="text1"/>
          </w:rPr>
          <w:t xml:space="preserve">A transition matrix will be calculated between characteristic weather modes in order to analyze what are the most frequent transitions between modes. </w:t>
        </w:r>
      </w:ins>
    </w:p>
    <w:p w14:paraId="18799721" w14:textId="77777777" w:rsidR="00514854" w:rsidRDefault="00514854" w:rsidP="00514854">
      <w:pPr>
        <w:ind w:left="720"/>
        <w:rPr>
          <w:ins w:id="323" w:author="Idit Balachsan" w:date="2020-01-26T13:08:00Z"/>
          <w:rFonts w:cs="David"/>
          <w:color w:val="000000" w:themeColor="text1"/>
        </w:rPr>
      </w:pPr>
    </w:p>
    <w:p w14:paraId="3846A37B" w14:textId="77777777" w:rsidR="0009356D" w:rsidRDefault="00514854" w:rsidP="0009356D">
      <w:pPr>
        <w:ind w:left="720"/>
        <w:rPr>
          <w:ins w:id="324" w:author="Idit Balachsan" w:date="2020-01-26T13:23:00Z"/>
          <w:rFonts w:cs="David"/>
          <w:color w:val="000000" w:themeColor="text1"/>
        </w:rPr>
      </w:pPr>
      <w:ins w:id="325" w:author="Idit Balachsan" w:date="2020-01-26T13:08:00Z">
        <w:r w:rsidRPr="00A77F74">
          <w:rPr>
            <w:rFonts w:cs="David"/>
            <w:color w:val="000000" w:themeColor="text1"/>
          </w:rPr>
          <w:lastRenderedPageBreak/>
          <w:t xml:space="preserve">For these </w:t>
        </w:r>
        <w:r>
          <w:rPr>
            <w:rFonts w:cs="David"/>
            <w:color w:val="000000" w:themeColor="text1"/>
          </w:rPr>
          <w:t xml:space="preserve">short-term </w:t>
        </w:r>
        <w:r w:rsidRPr="00A77F74">
          <w:rPr>
            <w:rFonts w:cs="David"/>
            <w:color w:val="000000" w:themeColor="text1"/>
          </w:rPr>
          <w:t xml:space="preserve">timescales, we suggest two optimization options; in the first, we will use the steady-state assumptions as before, meaning – independency between two weather modes, between two time-steps. </w:t>
        </w:r>
        <w:r>
          <w:rPr>
            <w:rFonts w:cs="David"/>
            <w:color w:val="000000" w:themeColor="text1"/>
          </w:rPr>
          <w:t xml:space="preserve">A redeployment strategy will then be calculated between each two concentration maps, derived according to the two independent weather modes. In the second option, we will use a non-steady state dispersion model, such as CALPUFF, to account for memory of concentrations from the previous k time steps. A redeployment strategy will be calculated between two concentration maps, each derived according to previous k weather modes. </w:t>
        </w:r>
      </w:ins>
    </w:p>
    <w:p w14:paraId="1DA221AB" w14:textId="1EB59CA2" w:rsidR="00514854" w:rsidRPr="00610F74" w:rsidRDefault="00514854" w:rsidP="00610F74">
      <w:pPr>
        <w:ind w:left="720" w:firstLine="720"/>
        <w:rPr>
          <w:ins w:id="326" w:author="Idit Balachsan" w:date="2020-01-26T13:08:00Z"/>
          <w:rFonts w:cs="David"/>
          <w:color w:val="000000" w:themeColor="text1"/>
        </w:rPr>
      </w:pPr>
      <w:ins w:id="327" w:author="Idit Balachsan" w:date="2020-01-26T13:08:00Z">
        <w:r>
          <w:rPr>
            <w:rFonts w:cs="David"/>
            <w:color w:val="000000" w:themeColor="text1"/>
          </w:rPr>
          <w:t xml:space="preserve">In the short-term </w:t>
        </w:r>
        <w:r w:rsidRPr="00A77F74">
          <w:rPr>
            <w:rFonts w:cs="David"/>
            <w:color w:val="000000" w:themeColor="text1"/>
          </w:rPr>
          <w:t>time scales</w:t>
        </w:r>
        <w:r>
          <w:rPr>
            <w:rFonts w:cs="David"/>
            <w:color w:val="000000" w:themeColor="text1"/>
          </w:rPr>
          <w:t xml:space="preserve">, </w:t>
        </w:r>
        <w:r>
          <w:rPr>
            <w:rFonts w:cs="David"/>
          </w:rPr>
          <w:t>t</w:t>
        </w:r>
        <w:r w:rsidRPr="00972245">
          <w:rPr>
            <w:rFonts w:cs="David"/>
          </w:rPr>
          <w:t>he operational relocation time (i.e., the time required to redeploy all sensors), which is a function of the moving distance</w:t>
        </w:r>
        <w:r>
          <w:rPr>
            <w:rFonts w:cs="David"/>
          </w:rPr>
          <w:t>,</w:t>
        </w:r>
        <w:r w:rsidRPr="00972245">
          <w:rPr>
            <w:rFonts w:cs="David"/>
          </w:rPr>
          <w:t xml:space="preserve"> will be regarded as a constraint or as an additional</w:t>
        </w:r>
        <w:r>
          <w:rPr>
            <w:rFonts w:cs="David"/>
          </w:rPr>
          <w:t>/alternative</w:t>
        </w:r>
        <w:r w:rsidRPr="00972245">
          <w:rPr>
            <w:rFonts w:cs="David"/>
          </w:rPr>
          <w:t xml:space="preserve"> objective</w:t>
        </w:r>
        <w:r>
          <w:rPr>
            <w:rFonts w:cs="David"/>
          </w:rPr>
          <w:t xml:space="preserve">. Calculating the cost of moving the sensors might be irrelevant for the case of short-time field measurements, where sensors don’t necessarily need to be set for a long-term placement. </w:t>
        </w:r>
      </w:ins>
    </w:p>
    <w:p w14:paraId="6FF26619" w14:textId="77777777" w:rsidR="00514854" w:rsidRDefault="00514854" w:rsidP="00514854">
      <w:pPr>
        <w:ind w:left="720"/>
        <w:rPr>
          <w:ins w:id="328" w:author="Idit Balachsan" w:date="2020-01-26T13:08:00Z"/>
          <w:rFonts w:cs="David"/>
        </w:rPr>
      </w:pPr>
    </w:p>
    <w:p w14:paraId="218C20A8" w14:textId="7812F406" w:rsidR="00514854" w:rsidRDefault="00514854" w:rsidP="00610F74">
      <w:pPr>
        <w:rPr>
          <w:ins w:id="329" w:author="Idit Balachsan" w:date="2020-01-26T13:08:00Z"/>
          <w:rFonts w:cs="David"/>
        </w:rPr>
      </w:pPr>
      <w:ins w:id="330" w:author="Idit Balachsan" w:date="2020-01-26T13:08:00Z">
        <w:r>
          <w:rPr>
            <w:rFonts w:cs="David"/>
          </w:rPr>
          <w:t>Once the theoretical examination of the redeployment strategies is achieved</w:t>
        </w:r>
      </w:ins>
      <w:ins w:id="331" w:author="Idit Balachsan" w:date="2020-01-26T13:30:00Z">
        <w:r w:rsidR="00BA43C2">
          <w:rPr>
            <w:rFonts w:cs="David"/>
          </w:rPr>
          <w:t xml:space="preserve"> (stage 3)</w:t>
        </w:r>
      </w:ins>
      <w:ins w:id="332" w:author="Idit Balachsan" w:date="2020-01-26T13:08:00Z">
        <w:r>
          <w:rPr>
            <w:rFonts w:cs="David"/>
          </w:rPr>
          <w:t xml:space="preserve">, a Markov chain (first order chain for the steady-state assumption and k-order chain for the non-steady-state assumption) will be generated, to simulate a time-series of weather modes, as well as a forecast of future weather conditions. Possibly, on later stages, we will consider a new redeployment strategy, that takes into account the weather forecast of the next few weather modes, and decides whether to redeploy the network now, or later, according to a broader cost-effective perspective. </w:t>
        </w:r>
      </w:ins>
    </w:p>
    <w:p w14:paraId="5D49EF7D" w14:textId="77777777" w:rsidR="00514854" w:rsidRDefault="00514854" w:rsidP="00E87BA7">
      <w:pPr>
        <w:ind w:right="-2"/>
        <w:rPr>
          <w:ins w:id="333" w:author="Idit Balachsan" w:date="2020-01-26T13:08:00Z"/>
          <w:rFonts w:cs="David"/>
          <w:color w:val="000000"/>
        </w:rPr>
      </w:pPr>
    </w:p>
    <w:p w14:paraId="0F023F83" w14:textId="48643446" w:rsidR="000228D9" w:rsidRDefault="00CE4657" w:rsidP="000228D9">
      <w:pPr>
        <w:rPr>
          <w:ins w:id="334" w:author="Idit Balachsan" w:date="2020-01-26T13:40:00Z"/>
          <w:rFonts w:cs="David"/>
        </w:rPr>
      </w:pPr>
      <w:del w:id="335" w:author="Idit Balachsan" w:date="2020-01-26T13:42:00Z">
        <w:r w:rsidDel="00376CF0">
          <w:rPr>
            <w:rFonts w:cs="David"/>
            <w:color w:val="000000"/>
          </w:rPr>
          <w:delText xml:space="preserve">During </w:delText>
        </w:r>
      </w:del>
      <w:ins w:id="336" w:author="Idit Balachsan" w:date="2020-01-26T13:42:00Z">
        <w:r w:rsidR="00376CF0">
          <w:rPr>
            <w:rFonts w:cs="David"/>
            <w:color w:val="000000"/>
          </w:rPr>
          <w:t xml:space="preserve">For </w:t>
        </w:r>
      </w:ins>
      <w:r w:rsidR="00585B2D">
        <w:rPr>
          <w:rFonts w:cs="David"/>
          <w:color w:val="000000"/>
        </w:rPr>
        <w:t xml:space="preserve">each of </w:t>
      </w:r>
      <w:r>
        <w:rPr>
          <w:rFonts w:cs="David"/>
          <w:color w:val="000000"/>
        </w:rPr>
        <w:t xml:space="preserve">the specified </w:t>
      </w:r>
      <w:r w:rsidR="00585B2D">
        <w:rPr>
          <w:rFonts w:cs="David"/>
          <w:color w:val="000000"/>
        </w:rPr>
        <w:t>phases</w:t>
      </w:r>
      <w:r>
        <w:rPr>
          <w:rFonts w:cs="David"/>
          <w:color w:val="000000"/>
        </w:rPr>
        <w:t xml:space="preserve">, </w:t>
      </w:r>
      <w:ins w:id="337" w:author="Idit Balachsan" w:date="2020-01-26T13:40:00Z">
        <w:r w:rsidR="00994FA9">
          <w:rPr>
            <w:rFonts w:cs="David"/>
          </w:rPr>
          <w:t xml:space="preserve">a detailed evaluation procedure </w:t>
        </w:r>
      </w:ins>
      <w:ins w:id="338" w:author="Idit Balachsan" w:date="2020-01-26T13:43:00Z">
        <w:r w:rsidR="00C876BB">
          <w:rPr>
            <w:rFonts w:cs="David"/>
          </w:rPr>
          <w:t xml:space="preserve">for network performance </w:t>
        </w:r>
      </w:ins>
      <w:ins w:id="339" w:author="Idit Balachsan" w:date="2020-01-26T13:40:00Z">
        <w:r w:rsidR="00994FA9">
          <w:rPr>
            <w:rFonts w:cs="David"/>
          </w:rPr>
          <w:t>will be established</w:t>
        </w:r>
      </w:ins>
      <w:ins w:id="340" w:author="Idit Balachsan" w:date="2020-01-26T13:42:00Z">
        <w:r w:rsidR="00376CF0">
          <w:rPr>
            <w:rFonts w:cs="David"/>
          </w:rPr>
          <w:t xml:space="preserve"> </w:t>
        </w:r>
      </w:ins>
      <w:ins w:id="341" w:author="Idit Balachsan" w:date="2020-01-26T13:43:00Z">
        <w:r w:rsidR="00C876BB">
          <w:rPr>
            <w:rFonts w:cs="David"/>
          </w:rPr>
          <w:t>using</w:t>
        </w:r>
      </w:ins>
      <w:ins w:id="342" w:author="Idit Balachsan" w:date="2020-01-26T13:45:00Z">
        <w:r w:rsidR="00B644BE">
          <w:rPr>
            <w:rFonts w:cs="David"/>
          </w:rPr>
          <w:t xml:space="preserve">, </w:t>
        </w:r>
      </w:ins>
      <w:ins w:id="343" w:author="Idit Balachsan" w:date="2020-01-26T13:46:00Z">
        <w:r w:rsidR="007A1892">
          <w:rPr>
            <w:rFonts w:cs="David"/>
          </w:rPr>
          <w:t>among others</w:t>
        </w:r>
      </w:ins>
      <w:ins w:id="344" w:author="Idit Balachsan" w:date="2020-01-26T13:45:00Z">
        <w:r w:rsidR="00B644BE">
          <w:rPr>
            <w:rFonts w:cs="David"/>
          </w:rPr>
          <w:t>,</w:t>
        </w:r>
      </w:ins>
      <w:ins w:id="345" w:author="Idit Balachsan" w:date="2020-01-26T13:43:00Z">
        <w:r w:rsidR="00C876BB">
          <w:rPr>
            <w:rFonts w:cs="David"/>
          </w:rPr>
          <w:t xml:space="preserve"> </w:t>
        </w:r>
      </w:ins>
      <w:ins w:id="346" w:author="Idit Balachsan" w:date="2020-01-26T13:40:00Z">
        <w:r w:rsidR="000228D9">
          <w:rPr>
            <w:rFonts w:cs="David"/>
          </w:rPr>
          <w:t>a synthetic emission series.</w:t>
        </w:r>
      </w:ins>
      <w:ins w:id="347" w:author="Idit Balachsan" w:date="2020-01-26T13:45:00Z">
        <w:r w:rsidR="00B644BE">
          <w:rPr>
            <w:rFonts w:cs="David"/>
          </w:rPr>
          <w:t xml:space="preserve"> </w:t>
        </w:r>
      </w:ins>
      <w:ins w:id="348" w:author="Idit Balachsan" w:date="2020-01-26T13:47:00Z">
        <w:r w:rsidR="00392548">
          <w:rPr>
            <w:rFonts w:cs="David"/>
          </w:rPr>
          <w:t xml:space="preserve">Other forms of objective functions as well as real-world test cases will hopefully be examined </w:t>
        </w:r>
      </w:ins>
      <w:ins w:id="349" w:author="Idit Balachsan" w:date="2020-01-26T13:48:00Z">
        <w:r w:rsidR="00392548">
          <w:rPr>
            <w:rFonts w:cs="David"/>
          </w:rPr>
          <w:t>during the study</w:t>
        </w:r>
        <w:r w:rsidR="00FA559E">
          <w:rPr>
            <w:rFonts w:cs="David"/>
          </w:rPr>
          <w:t xml:space="preserve">. </w:t>
        </w:r>
      </w:ins>
    </w:p>
    <w:p w14:paraId="129A34C9" w14:textId="644B354B" w:rsidR="00994FA9" w:rsidRDefault="00994FA9" w:rsidP="00994FA9">
      <w:pPr>
        <w:rPr>
          <w:ins w:id="350" w:author="Idit Balachsan" w:date="2020-01-26T13:40:00Z"/>
          <w:rFonts w:cs="David"/>
        </w:rPr>
      </w:pPr>
    </w:p>
    <w:p w14:paraId="40E7C734" w14:textId="77777777" w:rsidR="00994FA9" w:rsidRDefault="00994FA9" w:rsidP="00994FA9">
      <w:pPr>
        <w:ind w:right="-2"/>
        <w:rPr>
          <w:ins w:id="351" w:author="Idit Balachsan" w:date="2020-01-26T13:40:00Z"/>
          <w:rFonts w:cs="David"/>
          <w:color w:val="000000"/>
        </w:rPr>
      </w:pPr>
    </w:p>
    <w:p w14:paraId="4F0B861C" w14:textId="16D1FAF9" w:rsidR="00CE4657" w:rsidRDefault="004E7D24" w:rsidP="00E87BA7">
      <w:pPr>
        <w:ind w:right="-2"/>
        <w:rPr>
          <w:rFonts w:cs="David"/>
          <w:color w:val="000000"/>
        </w:rPr>
      </w:pPr>
      <w:del w:id="352" w:author="Idit Balachsan" w:date="2020-01-26T13:40:00Z">
        <w:r w:rsidDel="00994FA9">
          <w:rPr>
            <w:rFonts w:cs="David"/>
            <w:color w:val="000000"/>
          </w:rPr>
          <w:delText xml:space="preserve">several </w:delText>
        </w:r>
        <w:r w:rsidR="00364C04" w:rsidDel="00994FA9">
          <w:rPr>
            <w:rFonts w:cs="David"/>
            <w:color w:val="000000"/>
          </w:rPr>
          <w:delText xml:space="preserve">extensions will </w:delText>
        </w:r>
        <w:r w:rsidDel="00994FA9">
          <w:rPr>
            <w:rFonts w:cs="David"/>
            <w:color w:val="000000"/>
          </w:rPr>
          <w:delText>be considered</w:delText>
        </w:r>
        <w:r w:rsidR="009C0D72" w:rsidDel="00994FA9">
          <w:rPr>
            <w:rFonts w:cs="David"/>
            <w:color w:val="000000"/>
          </w:rPr>
          <w:delText xml:space="preserve">, </w:delText>
        </w:r>
        <w:r w:rsidR="00743568" w:rsidDel="00994FA9">
          <w:rPr>
            <w:rFonts w:cs="David"/>
            <w:color w:val="000000"/>
          </w:rPr>
          <w:delText xml:space="preserve">including </w:delText>
        </w:r>
        <w:r w:rsidR="00122089" w:rsidDel="00994FA9">
          <w:rPr>
            <w:rFonts w:cs="David"/>
            <w:color w:val="000000"/>
          </w:rPr>
          <w:delText xml:space="preserve">the use of other more sophisticated dispersion models, </w:delText>
        </w:r>
        <w:r w:rsidR="007016D7" w:rsidDel="00994FA9">
          <w:rPr>
            <w:rFonts w:cs="David"/>
            <w:color w:val="000000"/>
          </w:rPr>
          <w:delText>other forms of objective</w:delText>
        </w:r>
        <w:r w:rsidR="006327E2" w:rsidDel="00994FA9">
          <w:rPr>
            <w:rFonts w:cs="David"/>
            <w:color w:val="000000"/>
          </w:rPr>
          <w:delText xml:space="preserve"> functions,</w:delText>
        </w:r>
        <w:r w:rsidR="00012DD0" w:rsidDel="00994FA9">
          <w:rPr>
            <w:rFonts w:cs="David"/>
            <w:color w:val="000000"/>
          </w:rPr>
          <w:delText xml:space="preserve"> related to the maximization of the PED values</w:delText>
        </w:r>
        <w:r w:rsidR="006327E2" w:rsidDel="00994FA9">
          <w:rPr>
            <w:rFonts w:cs="David"/>
            <w:color w:val="000000"/>
          </w:rPr>
          <w:delText>,</w:delText>
        </w:r>
        <w:r w:rsidR="008B3C0C" w:rsidDel="00994FA9">
          <w:rPr>
            <w:rFonts w:cs="David"/>
            <w:color w:val="000000"/>
          </w:rPr>
          <w:delText xml:space="preserve"> </w:delText>
        </w:r>
        <w:r w:rsidR="00496470" w:rsidDel="00994FA9">
          <w:rPr>
            <w:rFonts w:cs="David"/>
            <w:color w:val="000000"/>
          </w:rPr>
          <w:delText>and</w:delText>
        </w:r>
        <w:r w:rsidR="0072349F" w:rsidDel="00994FA9">
          <w:rPr>
            <w:rFonts w:cs="David"/>
            <w:color w:val="000000"/>
          </w:rPr>
          <w:delText xml:space="preserve"> </w:delText>
        </w:r>
        <w:r w:rsidR="009B2FA9" w:rsidDel="00994FA9">
          <w:rPr>
            <w:rFonts w:cs="David"/>
            <w:color w:val="000000"/>
          </w:rPr>
          <w:delText>real-world test cases</w:delText>
        </w:r>
        <w:r w:rsidR="00317F4C" w:rsidDel="00994FA9">
          <w:rPr>
            <w:rFonts w:cs="David"/>
            <w:color w:val="000000"/>
          </w:rPr>
          <w:delText>.</w:delText>
        </w:r>
        <w:r w:rsidR="00CA5CE7" w:rsidDel="00994FA9">
          <w:rPr>
            <w:rFonts w:cs="David"/>
            <w:color w:val="000000"/>
          </w:rPr>
          <w:delText xml:space="preserve"> In the second </w:delText>
        </w:r>
        <w:r w:rsidR="0048353F" w:rsidDel="00994FA9">
          <w:rPr>
            <w:rFonts w:cs="David"/>
            <w:color w:val="000000"/>
          </w:rPr>
          <w:delText xml:space="preserve">and third </w:delText>
        </w:r>
        <w:r w:rsidR="00CA5CE7" w:rsidDel="00994FA9">
          <w:rPr>
            <w:rFonts w:cs="David"/>
            <w:color w:val="000000"/>
          </w:rPr>
          <w:delText>stage</w:delText>
        </w:r>
        <w:r w:rsidR="0048353F" w:rsidDel="00994FA9">
          <w:rPr>
            <w:rFonts w:cs="David"/>
            <w:color w:val="000000"/>
          </w:rPr>
          <w:delText>s</w:delText>
        </w:r>
        <w:r w:rsidR="00CA5CE7" w:rsidDel="00994FA9">
          <w:rPr>
            <w:rFonts w:cs="David"/>
            <w:color w:val="000000"/>
          </w:rPr>
          <w:delText xml:space="preserve">, a </w:delText>
        </w:r>
        <w:r w:rsidR="00806C81" w:rsidDel="00994FA9">
          <w:rPr>
            <w:rFonts w:cs="David"/>
            <w:color w:val="000000"/>
          </w:rPr>
          <w:delText xml:space="preserve">case </w:delText>
        </w:r>
        <w:r w:rsidR="00806C81" w:rsidRPr="0048353F" w:rsidDel="00994FA9">
          <w:rPr>
            <w:rFonts w:cs="David"/>
            <w:color w:val="000000"/>
          </w:rPr>
          <w:delText xml:space="preserve">of sudden </w:delText>
        </w:r>
        <w:r w:rsidR="00CA5CE7" w:rsidRPr="0048353F" w:rsidDel="00994FA9">
          <w:rPr>
            <w:rFonts w:cs="David"/>
            <w:color w:val="000000"/>
          </w:rPr>
          <w:delText>change</w:delText>
        </w:r>
        <w:r w:rsidR="003D5119" w:rsidRPr="0048353F" w:rsidDel="00994FA9">
          <w:rPr>
            <w:rFonts w:cs="David"/>
            <w:color w:val="000000"/>
          </w:rPr>
          <w:delText>s</w:delText>
        </w:r>
        <w:r w:rsidR="00CA5CE7" w:rsidRPr="0048353F" w:rsidDel="00994FA9">
          <w:rPr>
            <w:rFonts w:cs="David"/>
            <w:color w:val="000000"/>
          </w:rPr>
          <w:delText xml:space="preserve"> in number of sources</w:delText>
        </w:r>
        <w:r w:rsidR="00CA5CE7" w:rsidDel="00994FA9">
          <w:rPr>
            <w:rFonts w:cs="David"/>
            <w:color w:val="000000"/>
          </w:rPr>
          <w:delText xml:space="preserve"> </w:delText>
        </w:r>
        <w:r w:rsidR="0048353F" w:rsidDel="00994FA9">
          <w:rPr>
            <w:rFonts w:cs="David"/>
            <w:color w:val="000000"/>
          </w:rPr>
          <w:delText xml:space="preserve">or emission patterns </w:delText>
        </w:r>
        <w:r w:rsidR="007D379C" w:rsidDel="00994FA9">
          <w:rPr>
            <w:rFonts w:cs="David"/>
            <w:color w:val="000000"/>
          </w:rPr>
          <w:delText>will potentially</w:delText>
        </w:r>
        <w:r w:rsidR="00CA5CE7" w:rsidDel="00994FA9">
          <w:rPr>
            <w:rFonts w:cs="David"/>
            <w:color w:val="000000"/>
          </w:rPr>
          <w:delText xml:space="preserve"> be </w:delText>
        </w:r>
        <w:r w:rsidR="00806C81" w:rsidDel="00994FA9">
          <w:rPr>
            <w:rFonts w:cs="David"/>
            <w:color w:val="000000"/>
          </w:rPr>
          <w:delText xml:space="preserve">examined as </w:delText>
        </w:r>
        <w:r w:rsidR="003D5119" w:rsidDel="00994FA9">
          <w:rPr>
            <w:rFonts w:cs="David"/>
            <w:color w:val="000000"/>
          </w:rPr>
          <w:delText xml:space="preserve">a trigger for </w:delText>
        </w:r>
        <w:r w:rsidR="00AC225C" w:rsidDel="00994FA9">
          <w:rPr>
            <w:rFonts w:cs="David"/>
            <w:color w:val="000000"/>
          </w:rPr>
          <w:delText xml:space="preserve">network </w:delText>
        </w:r>
        <w:r w:rsidR="00423BE9" w:rsidDel="00994FA9">
          <w:rPr>
            <w:rFonts w:cs="David"/>
            <w:color w:val="000000"/>
          </w:rPr>
          <w:delText>redeployment</w:delText>
        </w:r>
        <w:r w:rsidR="00AC225C" w:rsidDel="00994FA9">
          <w:rPr>
            <w:rFonts w:cs="David"/>
            <w:color w:val="000000"/>
          </w:rPr>
          <w:delText>.</w:delText>
        </w:r>
      </w:del>
    </w:p>
    <w:bookmarkEnd w:id="296"/>
    <w:bookmarkEnd w:id="297"/>
    <w:p w14:paraId="0AC6AC12" w14:textId="49352FA4" w:rsidR="00C36033" w:rsidRDefault="00C36033" w:rsidP="00E87BA7">
      <w:pPr>
        <w:ind w:right="-2"/>
        <w:rPr>
          <w:rFonts w:cs="David"/>
          <w:b/>
          <w:bCs/>
          <w:sz w:val="28"/>
          <w:szCs w:val="28"/>
        </w:rPr>
      </w:pPr>
    </w:p>
    <w:p w14:paraId="18717D46" w14:textId="54DF9FF9" w:rsidR="00125AB7" w:rsidRDefault="00125AB7" w:rsidP="00E87BA7">
      <w:pPr>
        <w:ind w:right="-2"/>
        <w:rPr>
          <w:rFonts w:cs="David"/>
          <w:b/>
          <w:bCs/>
          <w:sz w:val="28"/>
          <w:szCs w:val="28"/>
        </w:rPr>
      </w:pPr>
    </w:p>
    <w:p w14:paraId="2209007B" w14:textId="6BB171FE" w:rsidR="00125AB7" w:rsidRDefault="00125AB7" w:rsidP="00E87BA7">
      <w:pPr>
        <w:ind w:right="-2"/>
        <w:rPr>
          <w:rFonts w:cs="David"/>
          <w:b/>
          <w:bCs/>
          <w:sz w:val="28"/>
          <w:szCs w:val="28"/>
        </w:rPr>
      </w:pPr>
    </w:p>
    <w:p w14:paraId="116EFC36" w14:textId="35D96ED9" w:rsidR="00125AB7" w:rsidRDefault="00125AB7" w:rsidP="00E87BA7">
      <w:pPr>
        <w:ind w:right="-2"/>
        <w:rPr>
          <w:rFonts w:cs="David"/>
          <w:b/>
          <w:bCs/>
          <w:sz w:val="28"/>
          <w:szCs w:val="28"/>
        </w:rPr>
      </w:pPr>
    </w:p>
    <w:p w14:paraId="717E3DAA" w14:textId="250DF495" w:rsidR="00125AB7" w:rsidRDefault="00125AB7" w:rsidP="00E87BA7">
      <w:pPr>
        <w:ind w:right="-2"/>
        <w:rPr>
          <w:rFonts w:cs="David"/>
          <w:b/>
          <w:bCs/>
          <w:sz w:val="28"/>
          <w:szCs w:val="28"/>
        </w:rPr>
      </w:pPr>
    </w:p>
    <w:p w14:paraId="236CC6BB" w14:textId="6B40953E" w:rsidR="00125AB7" w:rsidRDefault="00125AB7" w:rsidP="00E87BA7">
      <w:pPr>
        <w:ind w:right="-2"/>
        <w:rPr>
          <w:rFonts w:cs="David"/>
          <w:b/>
          <w:bCs/>
          <w:sz w:val="28"/>
          <w:szCs w:val="28"/>
        </w:rPr>
      </w:pPr>
    </w:p>
    <w:p w14:paraId="27AA67E8" w14:textId="1AC4ABE5" w:rsidR="00125AB7" w:rsidRDefault="00125AB7" w:rsidP="00E87BA7">
      <w:pPr>
        <w:ind w:right="-2"/>
        <w:rPr>
          <w:rFonts w:cs="David"/>
          <w:b/>
          <w:bCs/>
          <w:sz w:val="28"/>
          <w:szCs w:val="28"/>
        </w:rPr>
      </w:pPr>
    </w:p>
    <w:p w14:paraId="06032FBC" w14:textId="6509F695" w:rsidR="00125AB7" w:rsidRDefault="00125AB7" w:rsidP="00E87BA7">
      <w:pPr>
        <w:ind w:right="-2"/>
        <w:rPr>
          <w:rFonts w:cs="David"/>
          <w:b/>
          <w:bCs/>
          <w:sz w:val="28"/>
          <w:szCs w:val="28"/>
        </w:rPr>
      </w:pPr>
    </w:p>
    <w:p w14:paraId="4A45ACB6" w14:textId="5F8CC9D6" w:rsidR="00125AB7" w:rsidDel="00C26581" w:rsidRDefault="00125AB7" w:rsidP="007C6278">
      <w:pPr>
        <w:pStyle w:val="Heading1"/>
        <w:rPr>
          <w:del w:id="353" w:author="Idit Balachsan" w:date="2020-01-26T12:25:00Z"/>
        </w:rPr>
        <w:pPrChange w:id="354" w:author="Idit Balachsan" w:date="2020-01-27T13:35:00Z">
          <w:pPr>
            <w:ind w:right="-2"/>
          </w:pPr>
        </w:pPrChange>
      </w:pPr>
      <w:bookmarkStart w:id="355" w:name="_Toc31023626"/>
      <w:bookmarkStart w:id="356" w:name="_Toc31024302"/>
      <w:bookmarkEnd w:id="355"/>
      <w:bookmarkEnd w:id="356"/>
    </w:p>
    <w:p w14:paraId="4A01C029" w14:textId="372804AA" w:rsidR="00125AB7" w:rsidDel="00C26581" w:rsidRDefault="00125AB7" w:rsidP="007C6278">
      <w:pPr>
        <w:pStyle w:val="Heading1"/>
        <w:rPr>
          <w:del w:id="357" w:author="Idit Balachsan" w:date="2020-01-26T12:25:00Z"/>
        </w:rPr>
        <w:pPrChange w:id="358" w:author="Idit Balachsan" w:date="2020-01-27T13:35:00Z">
          <w:pPr>
            <w:ind w:right="-2"/>
          </w:pPr>
        </w:pPrChange>
      </w:pPr>
      <w:bookmarkStart w:id="359" w:name="_Toc31023627"/>
      <w:bookmarkStart w:id="360" w:name="_Toc31024303"/>
      <w:bookmarkEnd w:id="359"/>
      <w:bookmarkEnd w:id="360"/>
    </w:p>
    <w:p w14:paraId="1EFE051C" w14:textId="1547B325" w:rsidR="00125AB7" w:rsidDel="00C26581" w:rsidRDefault="00125AB7" w:rsidP="007C6278">
      <w:pPr>
        <w:pStyle w:val="Heading1"/>
        <w:rPr>
          <w:del w:id="361" w:author="Idit Balachsan" w:date="2020-01-26T12:25:00Z"/>
        </w:rPr>
        <w:pPrChange w:id="362" w:author="Idit Balachsan" w:date="2020-01-27T13:35:00Z">
          <w:pPr>
            <w:ind w:right="-2"/>
          </w:pPr>
        </w:pPrChange>
      </w:pPr>
      <w:bookmarkStart w:id="363" w:name="_Toc31023628"/>
      <w:bookmarkStart w:id="364" w:name="_Toc31024304"/>
      <w:bookmarkEnd w:id="363"/>
      <w:bookmarkEnd w:id="364"/>
    </w:p>
    <w:p w14:paraId="5A61CD77" w14:textId="7AB04D8E" w:rsidR="005D61F8" w:rsidDel="00C26581" w:rsidRDefault="005D61F8" w:rsidP="007C6278">
      <w:pPr>
        <w:pStyle w:val="Heading1"/>
        <w:rPr>
          <w:del w:id="365" w:author="Idit Balachsan" w:date="2020-01-26T12:25:00Z"/>
        </w:rPr>
        <w:pPrChange w:id="366" w:author="Idit Balachsan" w:date="2020-01-27T13:35:00Z">
          <w:pPr>
            <w:ind w:right="-2"/>
          </w:pPr>
        </w:pPrChange>
      </w:pPr>
      <w:bookmarkStart w:id="367" w:name="_Toc31023629"/>
      <w:bookmarkStart w:id="368" w:name="_Toc31024305"/>
      <w:bookmarkEnd w:id="367"/>
      <w:bookmarkEnd w:id="368"/>
    </w:p>
    <w:p w14:paraId="71DDBF28" w14:textId="589C4CDA" w:rsidR="005D61F8" w:rsidDel="00C26581" w:rsidRDefault="005D61F8" w:rsidP="007C6278">
      <w:pPr>
        <w:pStyle w:val="Heading1"/>
        <w:rPr>
          <w:del w:id="369" w:author="Idit Balachsan" w:date="2020-01-26T12:25:00Z"/>
        </w:rPr>
        <w:pPrChange w:id="370" w:author="Idit Balachsan" w:date="2020-01-27T13:35:00Z">
          <w:pPr>
            <w:ind w:right="-2"/>
          </w:pPr>
        </w:pPrChange>
      </w:pPr>
      <w:bookmarkStart w:id="371" w:name="_Toc31023630"/>
      <w:bookmarkStart w:id="372" w:name="_Toc31024306"/>
      <w:bookmarkEnd w:id="371"/>
      <w:bookmarkEnd w:id="372"/>
    </w:p>
    <w:p w14:paraId="16D1C8DB" w14:textId="7F3D223B" w:rsidR="005D61F8" w:rsidDel="00C26581" w:rsidRDefault="005D61F8" w:rsidP="007C6278">
      <w:pPr>
        <w:pStyle w:val="Heading1"/>
        <w:rPr>
          <w:del w:id="373" w:author="Idit Balachsan" w:date="2020-01-26T12:25:00Z"/>
        </w:rPr>
        <w:pPrChange w:id="374" w:author="Idit Balachsan" w:date="2020-01-27T13:35:00Z">
          <w:pPr>
            <w:ind w:right="-2"/>
          </w:pPr>
        </w:pPrChange>
      </w:pPr>
      <w:bookmarkStart w:id="375" w:name="_Toc31023631"/>
      <w:bookmarkStart w:id="376" w:name="_Toc31024307"/>
      <w:bookmarkEnd w:id="375"/>
      <w:bookmarkEnd w:id="376"/>
    </w:p>
    <w:p w14:paraId="10D4FC56" w14:textId="675725DF" w:rsidR="005D61F8" w:rsidDel="00C26581" w:rsidRDefault="005D61F8" w:rsidP="007C6278">
      <w:pPr>
        <w:pStyle w:val="Heading1"/>
        <w:rPr>
          <w:del w:id="377" w:author="Idit Balachsan" w:date="2020-01-26T12:25:00Z"/>
        </w:rPr>
        <w:pPrChange w:id="378" w:author="Idit Balachsan" w:date="2020-01-27T13:35:00Z">
          <w:pPr>
            <w:ind w:right="-2"/>
          </w:pPr>
        </w:pPrChange>
      </w:pPr>
      <w:bookmarkStart w:id="379" w:name="_Toc31023632"/>
      <w:bookmarkStart w:id="380" w:name="_Toc31024308"/>
      <w:bookmarkEnd w:id="379"/>
      <w:bookmarkEnd w:id="380"/>
    </w:p>
    <w:p w14:paraId="56485B7B" w14:textId="1554C058" w:rsidR="005D61F8" w:rsidDel="00C26581" w:rsidRDefault="005D61F8" w:rsidP="007C6278">
      <w:pPr>
        <w:pStyle w:val="Heading1"/>
        <w:rPr>
          <w:del w:id="381" w:author="Idit Balachsan" w:date="2020-01-26T12:25:00Z"/>
        </w:rPr>
        <w:pPrChange w:id="382" w:author="Idit Balachsan" w:date="2020-01-27T13:35:00Z">
          <w:pPr>
            <w:ind w:right="-2"/>
          </w:pPr>
        </w:pPrChange>
      </w:pPr>
      <w:bookmarkStart w:id="383" w:name="_Toc31023633"/>
      <w:bookmarkStart w:id="384" w:name="_Toc31024309"/>
      <w:bookmarkEnd w:id="383"/>
      <w:bookmarkEnd w:id="384"/>
    </w:p>
    <w:p w14:paraId="6A4E536D" w14:textId="6F63ABC2" w:rsidR="005D61F8" w:rsidDel="00C26581" w:rsidRDefault="005D61F8" w:rsidP="007C6278">
      <w:pPr>
        <w:pStyle w:val="Heading1"/>
        <w:rPr>
          <w:del w:id="385" w:author="Idit Balachsan" w:date="2020-01-26T12:25:00Z"/>
        </w:rPr>
        <w:pPrChange w:id="386" w:author="Idit Balachsan" w:date="2020-01-27T13:35:00Z">
          <w:pPr>
            <w:ind w:right="-2"/>
          </w:pPr>
        </w:pPrChange>
      </w:pPr>
      <w:bookmarkStart w:id="387" w:name="_Toc31023634"/>
      <w:bookmarkStart w:id="388" w:name="_Toc31024310"/>
      <w:bookmarkEnd w:id="387"/>
      <w:bookmarkEnd w:id="388"/>
    </w:p>
    <w:p w14:paraId="6333D5F9" w14:textId="6670AAE3" w:rsidR="00965BBC" w:rsidDel="00704251" w:rsidRDefault="00965BBC" w:rsidP="007C6278">
      <w:pPr>
        <w:pStyle w:val="Heading1"/>
        <w:rPr>
          <w:del w:id="389" w:author="Idit Balachsan" w:date="2019-11-28T10:45:00Z"/>
        </w:rPr>
        <w:pPrChange w:id="390" w:author="Idit Balachsan" w:date="2020-01-27T13:35:00Z">
          <w:pPr>
            <w:ind w:right="-2"/>
          </w:pPr>
        </w:pPrChange>
      </w:pPr>
      <w:bookmarkStart w:id="391" w:name="_Toc31023635"/>
      <w:bookmarkStart w:id="392" w:name="_Toc31024311"/>
      <w:bookmarkEnd w:id="391"/>
      <w:bookmarkEnd w:id="392"/>
    </w:p>
    <w:p w14:paraId="0B58C600" w14:textId="77777777" w:rsidR="00965BBC" w:rsidDel="00704251" w:rsidRDefault="00965BBC" w:rsidP="007C6278">
      <w:pPr>
        <w:pStyle w:val="Heading1"/>
        <w:rPr>
          <w:del w:id="393" w:author="Idit Balachsan" w:date="2019-11-28T10:45:00Z"/>
        </w:rPr>
        <w:pPrChange w:id="394" w:author="Idit Balachsan" w:date="2020-01-27T13:35:00Z">
          <w:pPr>
            <w:ind w:right="-2"/>
          </w:pPr>
        </w:pPrChange>
      </w:pPr>
      <w:bookmarkStart w:id="395" w:name="_Toc31023636"/>
      <w:bookmarkStart w:id="396" w:name="_Toc31024312"/>
      <w:bookmarkEnd w:id="395"/>
      <w:bookmarkEnd w:id="396"/>
    </w:p>
    <w:p w14:paraId="52F7DC2F" w14:textId="5DC12FBB" w:rsidR="005D61F8" w:rsidRPr="003867E3" w:rsidDel="00C26581" w:rsidRDefault="005D61F8" w:rsidP="007C6278">
      <w:pPr>
        <w:pStyle w:val="Heading1"/>
        <w:rPr>
          <w:del w:id="397" w:author="Idit Balachsan" w:date="2020-01-26T12:25:00Z"/>
        </w:rPr>
        <w:pPrChange w:id="398" w:author="Idit Balachsan" w:date="2020-01-27T13:35:00Z">
          <w:pPr>
            <w:ind w:right="-2"/>
          </w:pPr>
        </w:pPrChange>
      </w:pPr>
      <w:bookmarkStart w:id="399" w:name="_Toc31023637"/>
      <w:bookmarkStart w:id="400" w:name="_Toc31024313"/>
      <w:bookmarkEnd w:id="399"/>
      <w:bookmarkEnd w:id="400"/>
    </w:p>
    <w:p w14:paraId="5CCC832F" w14:textId="7B33AC6A" w:rsidR="006D2082" w:rsidRPr="00710BC2" w:rsidRDefault="00132890" w:rsidP="007C6278">
      <w:pPr>
        <w:pStyle w:val="Heading1"/>
        <w:rPr>
          <w:color w:val="FF0000"/>
        </w:rPr>
      </w:pPr>
      <w:bookmarkStart w:id="401" w:name="_Toc31024314"/>
      <w:r>
        <w:t>Preliminary</w:t>
      </w:r>
      <w:r w:rsidRPr="00710BC2">
        <w:rPr>
          <w:rFonts w:hint="cs"/>
        </w:rPr>
        <w:t xml:space="preserve"> </w:t>
      </w:r>
      <w:r w:rsidR="005058CB" w:rsidRPr="00710BC2">
        <w:rPr>
          <w:rFonts w:hint="cs"/>
        </w:rPr>
        <w:t>results</w:t>
      </w:r>
      <w:bookmarkEnd w:id="401"/>
      <w:r w:rsidR="005058CB" w:rsidRPr="00710BC2">
        <w:rPr>
          <w:rFonts w:hint="cs"/>
        </w:rPr>
        <w:t xml:space="preserve"> </w:t>
      </w:r>
    </w:p>
    <w:p w14:paraId="692819C2" w14:textId="06CE3542" w:rsidR="005C7110" w:rsidRPr="00C44552" w:rsidRDefault="005C7110" w:rsidP="00E87BA7">
      <w:pPr>
        <w:pStyle w:val="Heading2"/>
      </w:pPr>
      <w:bookmarkStart w:id="402" w:name="OLE_LINK52"/>
      <w:bookmarkStart w:id="403" w:name="OLE_LINK53"/>
      <w:bookmarkStart w:id="404" w:name="_Toc31024315"/>
      <w:r w:rsidRPr="00A10451">
        <w:rPr>
          <w:rFonts w:hint="cs"/>
        </w:rPr>
        <w:t>Simulation set</w:t>
      </w:r>
      <w:r w:rsidR="00132890">
        <w:t>up</w:t>
      </w:r>
      <w:bookmarkEnd w:id="404"/>
      <w:r w:rsidRPr="00A10451">
        <w:rPr>
          <w:rFonts w:hint="cs"/>
        </w:rPr>
        <w:t xml:space="preserve"> </w:t>
      </w:r>
    </w:p>
    <w:bookmarkEnd w:id="402"/>
    <w:bookmarkEnd w:id="403"/>
    <w:p w14:paraId="244D31EC" w14:textId="1F4AC30A" w:rsidR="0082754F" w:rsidRDefault="005C7110">
      <w:pPr>
        <w:ind w:right="-2"/>
        <w:rPr>
          <w:rFonts w:cs="David"/>
          <w:color w:val="000000"/>
        </w:rPr>
      </w:pPr>
      <w:r>
        <w:rPr>
          <w:rFonts w:cs="David"/>
        </w:rPr>
        <w:t>An initial simulation set</w:t>
      </w:r>
      <w:r w:rsidR="00132890">
        <w:rPr>
          <w:rFonts w:cs="David"/>
        </w:rPr>
        <w:t>up</w:t>
      </w:r>
      <w:r>
        <w:rPr>
          <w:rFonts w:cs="David"/>
        </w:rPr>
        <w:t xml:space="preserve"> was </w:t>
      </w:r>
      <w:r w:rsidR="00132890">
        <w:rPr>
          <w:rFonts w:cs="David"/>
        </w:rPr>
        <w:t>explored</w:t>
      </w:r>
      <w:r>
        <w:rPr>
          <w:rFonts w:cs="David"/>
        </w:rPr>
        <w:t>.</w:t>
      </w:r>
      <w:r w:rsidR="00B82E38">
        <w:rPr>
          <w:rFonts w:cs="David"/>
        </w:rPr>
        <w:t xml:space="preserve"> </w:t>
      </w:r>
      <w:r w:rsidR="00132890">
        <w:rPr>
          <w:rFonts w:cs="David"/>
        </w:rPr>
        <w:t>A</w:t>
      </w:r>
      <w:r w:rsidRPr="00A10451">
        <w:rPr>
          <w:rFonts w:cs="David" w:hint="cs"/>
        </w:rPr>
        <w:t xml:space="preserve"> 1000x1000 </w:t>
      </w:r>
      <w:r w:rsidR="00201AB5">
        <w:rPr>
          <w:rFonts w:cs="David"/>
        </w:rPr>
        <w:t>m</w:t>
      </w:r>
      <w:r w:rsidRPr="00A10451">
        <w:rPr>
          <w:rFonts w:cs="David" w:hint="cs"/>
        </w:rPr>
        <w:t xml:space="preserve"> flat area</w:t>
      </w:r>
      <w:r w:rsidR="00132890">
        <w:rPr>
          <w:rFonts w:cs="David"/>
        </w:rPr>
        <w:t xml:space="preserve"> </w:t>
      </w:r>
      <w:r w:rsidR="00CC4C7B">
        <w:rPr>
          <w:rFonts w:cs="David"/>
        </w:rPr>
        <w:t>was taken as</w:t>
      </w:r>
      <w:r w:rsidR="00132890">
        <w:rPr>
          <w:rFonts w:cs="David"/>
        </w:rPr>
        <w:t xml:space="preserve"> the simulated </w:t>
      </w:r>
      <w:bookmarkStart w:id="405" w:name="OLE_LINK26"/>
      <w:bookmarkStart w:id="406" w:name="OLE_LINK27"/>
      <w:r w:rsidR="00132890">
        <w:rPr>
          <w:rFonts w:cs="David"/>
        </w:rPr>
        <w:t>arena</w:t>
      </w:r>
      <w:r w:rsidR="00CC4C7B">
        <w:rPr>
          <w:rFonts w:cs="David"/>
        </w:rPr>
        <w:t>,</w:t>
      </w:r>
      <w:r w:rsidR="00132890">
        <w:rPr>
          <w:rFonts w:cs="David"/>
        </w:rPr>
        <w:t xml:space="preserve"> </w:t>
      </w:r>
      <w:bookmarkEnd w:id="405"/>
      <w:bookmarkEnd w:id="406"/>
      <w:r w:rsidR="00132890">
        <w:rPr>
          <w:rFonts w:cs="David"/>
        </w:rPr>
        <w:t xml:space="preserve">with sensors </w:t>
      </w:r>
      <w:r w:rsidRPr="00A10451">
        <w:rPr>
          <w:rFonts w:cs="David" w:hint="cs"/>
          <w:color w:val="000000"/>
        </w:rPr>
        <w:t>situated at ground level</w:t>
      </w:r>
      <w:r>
        <w:rPr>
          <w:rFonts w:cs="David"/>
          <w:color w:val="000000"/>
        </w:rPr>
        <w:t xml:space="preserve"> (i.e., z=0 in </w:t>
      </w:r>
      <w:r w:rsidRPr="00E709F8">
        <w:rPr>
          <w:rFonts w:cs="David"/>
          <w:color w:val="000000" w:themeColor="text1"/>
        </w:rPr>
        <w:t xml:space="preserve">Eq. </w:t>
      </w:r>
      <w:r w:rsidR="00E709F8">
        <w:rPr>
          <w:rFonts w:cs="David"/>
          <w:color w:val="000000" w:themeColor="text1"/>
        </w:rPr>
        <w:fldChar w:fldCharType="begin"/>
      </w:r>
      <w:r w:rsidR="00E709F8">
        <w:rPr>
          <w:rFonts w:cs="David"/>
          <w:color w:val="000000" w:themeColor="text1"/>
        </w:rPr>
        <w:instrText xml:space="preserve"> REF equation_1 \h </w:instrText>
      </w:r>
      <w:r w:rsidR="00E87BA7">
        <w:rPr>
          <w:rFonts w:cs="David"/>
          <w:color w:val="000000" w:themeColor="text1"/>
        </w:rPr>
        <w:instrText xml:space="preserve"> \* MERGEFORMAT </w:instrText>
      </w:r>
      <w:r w:rsidR="00E709F8">
        <w:rPr>
          <w:rFonts w:cs="David"/>
          <w:color w:val="000000" w:themeColor="text1"/>
        </w:rPr>
      </w:r>
      <w:r w:rsidR="00E709F8">
        <w:rPr>
          <w:rFonts w:cs="David"/>
          <w:color w:val="000000" w:themeColor="text1"/>
        </w:rPr>
        <w:fldChar w:fldCharType="separate"/>
      </w:r>
      <w:r w:rsidR="00587E2C">
        <w:rPr>
          <w:rFonts w:cs="David"/>
          <w:noProof/>
          <w:color w:val="000000"/>
        </w:rPr>
        <w:t>1</w:t>
      </w:r>
      <w:r w:rsidR="00E709F8">
        <w:rPr>
          <w:rFonts w:cs="David"/>
          <w:color w:val="000000" w:themeColor="text1"/>
        </w:rPr>
        <w:fldChar w:fldCharType="end"/>
      </w:r>
      <w:r>
        <w:rPr>
          <w:rFonts w:cs="David"/>
          <w:color w:val="000000"/>
        </w:rPr>
        <w:t>)</w:t>
      </w:r>
      <w:r w:rsidR="00EE1FAB">
        <w:rPr>
          <w:rFonts w:cs="David"/>
          <w:color w:val="000000"/>
        </w:rPr>
        <w:t xml:space="preserve">. </w:t>
      </w:r>
      <w:r w:rsidRPr="00A10451">
        <w:rPr>
          <w:rFonts w:cs="David" w:hint="cs"/>
          <w:color w:val="000000" w:themeColor="text1"/>
        </w:rPr>
        <w:t xml:space="preserve">Five point-sources (stacks) were </w:t>
      </w:r>
      <w:r w:rsidR="000F1F95">
        <w:rPr>
          <w:rFonts w:cs="David"/>
          <w:color w:val="000000" w:themeColor="text1"/>
        </w:rPr>
        <w:t xml:space="preserve">arbitrarily </w:t>
      </w:r>
      <w:r w:rsidRPr="00A10451">
        <w:rPr>
          <w:rFonts w:cs="David" w:hint="cs"/>
          <w:color w:val="000000" w:themeColor="text1"/>
        </w:rPr>
        <w:t xml:space="preserve">given average emission rates of </w:t>
      </w:r>
      <w:r w:rsidR="00E66505" w:rsidRPr="00844788">
        <w:rPr>
          <w:rFonts w:cs="David"/>
          <w:color w:val="000000" w:themeColor="text1"/>
        </w:rPr>
        <w:t>0.47</w:t>
      </w:r>
      <w:r w:rsidRPr="00844788">
        <w:rPr>
          <w:rFonts w:cs="David" w:hint="cs"/>
          <w:color w:val="000000" w:themeColor="text1"/>
        </w:rPr>
        <w:t xml:space="preserve">, </w:t>
      </w:r>
      <w:r w:rsidR="00E66505" w:rsidRPr="00844788">
        <w:rPr>
          <w:rFonts w:cs="David"/>
          <w:color w:val="000000" w:themeColor="text1"/>
        </w:rPr>
        <w:t>0.51</w:t>
      </w:r>
      <w:r w:rsidRPr="00844788">
        <w:rPr>
          <w:rFonts w:cs="David" w:hint="cs"/>
          <w:color w:val="000000" w:themeColor="text1"/>
        </w:rPr>
        <w:t xml:space="preserve">, </w:t>
      </w:r>
      <w:r w:rsidR="00E66505" w:rsidRPr="00844788">
        <w:rPr>
          <w:rFonts w:cs="David"/>
          <w:color w:val="000000" w:themeColor="text1"/>
        </w:rPr>
        <w:t>0.38</w:t>
      </w:r>
      <w:r w:rsidRPr="00844788">
        <w:rPr>
          <w:rFonts w:cs="David" w:hint="cs"/>
          <w:color w:val="000000" w:themeColor="text1"/>
        </w:rPr>
        <w:t xml:space="preserve">, </w:t>
      </w:r>
      <w:r w:rsidR="00E66505" w:rsidRPr="00844788">
        <w:rPr>
          <w:rFonts w:cs="David"/>
          <w:color w:val="000000" w:themeColor="text1"/>
        </w:rPr>
        <w:t>0.9</w:t>
      </w:r>
      <w:r w:rsidRPr="00844788">
        <w:rPr>
          <w:rFonts w:cs="David" w:hint="cs"/>
          <w:color w:val="000000" w:themeColor="text1"/>
        </w:rPr>
        <w:t xml:space="preserve"> and </w:t>
      </w:r>
      <w:r w:rsidR="00E66505" w:rsidRPr="00844788">
        <w:rPr>
          <w:rFonts w:cs="David"/>
          <w:color w:val="000000" w:themeColor="text1"/>
        </w:rPr>
        <w:t>0.</w:t>
      </w:r>
      <w:r w:rsidR="00FB7BCE" w:rsidRPr="00844788">
        <w:rPr>
          <w:rFonts w:cs="David"/>
          <w:color w:val="000000" w:themeColor="text1"/>
        </w:rPr>
        <w:t>1</w:t>
      </w:r>
      <w:r w:rsidR="00E66505" w:rsidRPr="00844788">
        <w:rPr>
          <w:rFonts w:cs="David"/>
          <w:color w:val="000000" w:themeColor="text1"/>
        </w:rPr>
        <w:t>9</w:t>
      </w:r>
      <w:r w:rsidR="00C75D27">
        <w:rPr>
          <w:rFonts w:cs="David"/>
          <w:color w:val="000000" w:themeColor="text1"/>
        </w:rPr>
        <w:t xml:space="preserve"> </w:t>
      </w:r>
      <w:r w:rsidR="00ED79F3">
        <w:rPr>
          <w:rFonts w:cs="David"/>
          <w:color w:val="000000" w:themeColor="text1"/>
        </w:rPr>
        <w:t>[</w:t>
      </w:r>
      <w:r w:rsidR="00C75D27">
        <w:rPr>
          <w:rFonts w:cs="David"/>
          <w:color w:val="000000" w:themeColor="text1"/>
        </w:rPr>
        <w:t>kg s</w:t>
      </w:r>
      <w:r w:rsidR="00C75D27" w:rsidRPr="00C75D27">
        <w:rPr>
          <w:rFonts w:cs="David"/>
          <w:color w:val="000000" w:themeColor="text1"/>
          <w:vertAlign w:val="superscript"/>
        </w:rPr>
        <w:t>-1</w:t>
      </w:r>
      <w:r w:rsidR="00ED79F3">
        <w:rPr>
          <w:rFonts w:cs="David"/>
          <w:color w:val="000000" w:themeColor="text1"/>
        </w:rPr>
        <w:t>].</w:t>
      </w:r>
      <w:r w:rsidR="00F24AE6">
        <w:rPr>
          <w:rFonts w:cs="David"/>
          <w:color w:val="000000" w:themeColor="text1"/>
        </w:rPr>
        <w:t xml:space="preserve"> Figure</w:t>
      </w:r>
      <w:r w:rsidRPr="00844788">
        <w:rPr>
          <w:rFonts w:cs="David"/>
          <w:color w:val="000000" w:themeColor="text1"/>
        </w:rPr>
        <w:t xml:space="preserve"> </w:t>
      </w:r>
      <w:r w:rsidR="002F379E" w:rsidRPr="002F379E">
        <w:rPr>
          <w:rFonts w:cs="David"/>
          <w:color w:val="000000" w:themeColor="text1"/>
        </w:rPr>
        <w:fldChar w:fldCharType="begin"/>
      </w:r>
      <w:r w:rsidR="002F379E" w:rsidRPr="002F379E">
        <w:rPr>
          <w:rFonts w:cs="David"/>
          <w:color w:val="000000" w:themeColor="text1"/>
        </w:rPr>
        <w:instrText xml:space="preserve"> REF figure_1 </w:instrText>
      </w:r>
      <w:r w:rsidR="00F24AE6">
        <w:rPr>
          <w:rFonts w:cs="David"/>
          <w:color w:val="000000" w:themeColor="text1"/>
        </w:rPr>
        <w:instrText xml:space="preserve">\# 0 </w:instrText>
      </w:r>
      <w:r w:rsidR="002F379E" w:rsidRPr="002F379E">
        <w:rPr>
          <w:rFonts w:cs="David"/>
          <w:color w:val="000000" w:themeColor="text1"/>
        </w:rPr>
        <w:instrText xml:space="preserve">\h  \* MERGEFORMAT </w:instrText>
      </w:r>
      <w:r w:rsidR="002F379E" w:rsidRPr="002F379E">
        <w:rPr>
          <w:rFonts w:cs="David"/>
          <w:color w:val="000000" w:themeColor="text1"/>
        </w:rPr>
      </w:r>
      <w:r w:rsidR="002F379E" w:rsidRPr="002F379E">
        <w:rPr>
          <w:rFonts w:cs="David"/>
          <w:color w:val="000000" w:themeColor="text1"/>
        </w:rPr>
        <w:fldChar w:fldCharType="separate"/>
      </w:r>
      <w:r w:rsidR="00587E2C">
        <w:rPr>
          <w:rFonts w:cs="David"/>
          <w:color w:val="000000" w:themeColor="text1"/>
        </w:rPr>
        <w:t>1</w:t>
      </w:r>
      <w:r w:rsidR="002F379E" w:rsidRPr="002F379E">
        <w:rPr>
          <w:rFonts w:cs="David"/>
          <w:color w:val="000000" w:themeColor="text1"/>
        </w:rPr>
        <w:fldChar w:fldCharType="end"/>
      </w:r>
      <w:r w:rsidR="00F24AE6">
        <w:rPr>
          <w:rFonts w:cs="David"/>
          <w:color w:val="000000" w:themeColor="text1"/>
        </w:rPr>
        <w:t xml:space="preserve"> </w:t>
      </w:r>
      <w:r w:rsidR="00C1412F" w:rsidRPr="002F379E">
        <w:rPr>
          <w:rFonts w:cs="David"/>
          <w:color w:val="000000" w:themeColor="text1"/>
        </w:rPr>
        <w:t>illustrates the simulation set</w:t>
      </w:r>
      <w:r w:rsidR="00D83EAD" w:rsidRPr="002F379E">
        <w:rPr>
          <w:rFonts w:cs="David"/>
          <w:color w:val="000000" w:themeColor="text1"/>
        </w:rPr>
        <w:t xml:space="preserve"> with pollutant concentrations </w:t>
      </w:r>
      <w:r w:rsidR="00C25E37" w:rsidRPr="002F379E">
        <w:rPr>
          <w:rFonts w:cs="David"/>
          <w:color w:val="000000" w:themeColor="text1"/>
        </w:rPr>
        <w:t xml:space="preserve">obtained by the Gaussian plume </w:t>
      </w:r>
      <w:r w:rsidR="00C25E37">
        <w:rPr>
          <w:rFonts w:cs="David"/>
          <w:color w:val="000000" w:themeColor="text1"/>
        </w:rPr>
        <w:t xml:space="preserve">model for </w:t>
      </w:r>
      <w:r w:rsidR="0082754F">
        <w:rPr>
          <w:rFonts w:cs="David"/>
          <w:color w:val="000000" w:themeColor="text1"/>
        </w:rPr>
        <w:t xml:space="preserve">light </w:t>
      </w:r>
      <w:r w:rsidR="00A24988">
        <w:rPr>
          <w:rFonts w:cs="David"/>
          <w:color w:val="000000" w:themeColor="text1"/>
        </w:rPr>
        <w:t>(4 m</w:t>
      </w:r>
      <w:r w:rsidR="0044391D">
        <w:rPr>
          <w:rFonts w:cs="David"/>
          <w:color w:val="000000" w:themeColor="text1"/>
        </w:rPr>
        <w:t xml:space="preserve"> s</w:t>
      </w:r>
      <w:r w:rsidR="0044391D" w:rsidRPr="0044391D">
        <w:rPr>
          <w:rFonts w:cs="David"/>
          <w:color w:val="000000" w:themeColor="text1"/>
          <w:vertAlign w:val="superscript"/>
        </w:rPr>
        <w:t>-1</w:t>
      </w:r>
      <w:r w:rsidR="00A24988">
        <w:rPr>
          <w:rFonts w:cs="David"/>
          <w:color w:val="000000" w:themeColor="text1"/>
        </w:rPr>
        <w:t xml:space="preserve">) </w:t>
      </w:r>
      <w:r w:rsidR="00D83EAD">
        <w:rPr>
          <w:rFonts w:cs="David"/>
          <w:color w:val="000000" w:themeColor="text1"/>
        </w:rPr>
        <w:t xml:space="preserve">west winds </w:t>
      </w:r>
      <w:r w:rsidR="00000366">
        <w:rPr>
          <w:rFonts w:cs="David"/>
          <w:color w:val="000000" w:themeColor="text1"/>
        </w:rPr>
        <w:t>(270</w:t>
      </w:r>
      <w:r w:rsidR="0044391D">
        <w:rPr>
          <w:rFonts w:cs="David"/>
          <w:color w:val="000000" w:themeColor="text1"/>
          <w:vertAlign w:val="superscript"/>
        </w:rPr>
        <w:t xml:space="preserve"> </w:t>
      </w:r>
      <w:r w:rsidR="0044391D">
        <w:rPr>
          <w:rFonts w:cs="David"/>
          <w:color w:val="000000" w:themeColor="text1"/>
        </w:rPr>
        <w:t>degrees</w:t>
      </w:r>
      <w:r w:rsidR="00000366">
        <w:rPr>
          <w:rFonts w:cs="David"/>
          <w:color w:val="000000" w:themeColor="text1"/>
        </w:rPr>
        <w:t>)</w:t>
      </w:r>
      <w:r w:rsidR="0082754F">
        <w:rPr>
          <w:rFonts w:cs="David"/>
          <w:color w:val="000000" w:themeColor="text1"/>
        </w:rPr>
        <w:t xml:space="preserve"> and stability class C</w:t>
      </w:r>
      <w:r w:rsidR="00A24988">
        <w:rPr>
          <w:rFonts w:cs="David"/>
          <w:color w:val="000000" w:themeColor="text1"/>
        </w:rPr>
        <w:t xml:space="preserve"> (slightly unstable)</w:t>
      </w:r>
      <w:r w:rsidR="00C1412F">
        <w:rPr>
          <w:rFonts w:cs="David"/>
          <w:color w:val="000000" w:themeColor="text1"/>
        </w:rPr>
        <w:t xml:space="preserve">. </w:t>
      </w:r>
      <w:r w:rsidRPr="00A10451">
        <w:rPr>
          <w:rFonts w:cs="David" w:hint="cs"/>
        </w:rPr>
        <w:t xml:space="preserve">Sources are marked in red </w:t>
      </w:r>
      <w:r w:rsidR="00027BD8">
        <w:rPr>
          <w:rFonts w:cs="David"/>
        </w:rPr>
        <w:t>dot</w:t>
      </w:r>
      <w:r w:rsidR="00A95D4E">
        <w:rPr>
          <w:rFonts w:cs="David"/>
        </w:rPr>
        <w:t>s</w:t>
      </w:r>
      <w:r w:rsidRPr="00A10451">
        <w:rPr>
          <w:rFonts w:cs="David" w:hint="cs"/>
        </w:rPr>
        <w:t xml:space="preserve"> and optional locations of sensors are marked in black crosses.</w:t>
      </w:r>
      <w:r w:rsidR="00616DFF">
        <w:rPr>
          <w:rFonts w:cs="David"/>
        </w:rPr>
        <w:t xml:space="preserve"> </w:t>
      </w:r>
      <w:r w:rsidR="00555330" w:rsidRPr="00A67ABB">
        <w:rPr>
          <w:rFonts w:cs="David"/>
          <w:color w:val="000000" w:themeColor="text1"/>
        </w:rPr>
        <w:t>3</w:t>
      </w:r>
      <w:r w:rsidR="00644E81" w:rsidRPr="00A67ABB">
        <w:rPr>
          <w:rFonts w:cs="David"/>
          <w:color w:val="000000" w:themeColor="text1"/>
        </w:rPr>
        <w:t>9</w:t>
      </w:r>
      <w:r w:rsidR="00A959A0" w:rsidRPr="00A67ABB">
        <w:rPr>
          <w:rFonts w:cs="David"/>
          <w:color w:val="000000" w:themeColor="text1"/>
        </w:rPr>
        <w:t>6</w:t>
      </w:r>
      <w:r w:rsidRPr="00A67ABB">
        <w:rPr>
          <w:rFonts w:cs="David"/>
          <w:color w:val="000000" w:themeColor="text1"/>
        </w:rPr>
        <w:t xml:space="preserve"> </w:t>
      </w:r>
      <w:r>
        <w:rPr>
          <w:rFonts w:cs="David"/>
        </w:rPr>
        <w:t>o</w:t>
      </w:r>
      <w:r w:rsidRPr="00A10451">
        <w:rPr>
          <w:rFonts w:cs="David" w:hint="cs"/>
        </w:rPr>
        <w:t xml:space="preserve">ptional locations </w:t>
      </w:r>
      <w:r w:rsidR="00616DFF">
        <w:rPr>
          <w:rFonts w:cs="David"/>
        </w:rPr>
        <w:t>were</w:t>
      </w:r>
      <w:r w:rsidRPr="00A10451">
        <w:rPr>
          <w:rFonts w:cs="David" w:hint="cs"/>
        </w:rPr>
        <w:t xml:space="preserve"> spread in a grid, 50 m apart</w:t>
      </w:r>
      <w:r w:rsidR="00CD159F">
        <w:rPr>
          <w:rFonts w:cs="David"/>
        </w:rPr>
        <w:t xml:space="preserve">, and at </w:t>
      </w:r>
      <w:r w:rsidR="004D1E83">
        <w:rPr>
          <w:rFonts w:cs="David"/>
        </w:rPr>
        <w:t xml:space="preserve">least </w:t>
      </w:r>
      <w:r w:rsidR="00927567">
        <w:rPr>
          <w:rFonts w:cs="David"/>
        </w:rPr>
        <w:t>50</w:t>
      </w:r>
      <w:r w:rsidR="00CD159F">
        <w:rPr>
          <w:rFonts w:cs="David"/>
        </w:rPr>
        <w:t xml:space="preserve"> meters from the location of each source. </w:t>
      </w:r>
      <w:r w:rsidR="003659ED">
        <w:rPr>
          <w:rFonts w:cs="David"/>
        </w:rPr>
        <w:t xml:space="preserve">Effective heights of </w:t>
      </w:r>
      <w:r w:rsidR="003659ED">
        <w:rPr>
          <w:rFonts w:cs="David"/>
          <w:color w:val="000000" w:themeColor="text1"/>
        </w:rPr>
        <w:t>s</w:t>
      </w:r>
      <w:r w:rsidRPr="00A10451">
        <w:rPr>
          <w:rFonts w:cs="David" w:hint="cs"/>
          <w:color w:val="000000" w:themeColor="text1"/>
        </w:rPr>
        <w:t>tack</w:t>
      </w:r>
      <w:r w:rsidR="003659ED">
        <w:rPr>
          <w:rFonts w:cs="David"/>
          <w:color w:val="000000" w:themeColor="text1"/>
        </w:rPr>
        <w:t>s</w:t>
      </w:r>
      <w:r w:rsidRPr="00A10451">
        <w:rPr>
          <w:rFonts w:cs="David" w:hint="cs"/>
          <w:color w:val="000000" w:themeColor="text1"/>
        </w:rPr>
        <w:t xml:space="preserve"> </w:t>
      </w:r>
      <w:r w:rsidRPr="00A10451">
        <w:rPr>
          <w:rFonts w:cs="David" w:hint="cs"/>
          <w:color w:val="000000"/>
        </w:rPr>
        <w:t xml:space="preserve">were taken </w:t>
      </w:r>
      <w:r w:rsidRPr="00A67ABB">
        <w:rPr>
          <w:rFonts w:cs="David" w:hint="cs"/>
          <w:color w:val="000000" w:themeColor="text1"/>
        </w:rPr>
        <w:t>at 10 m</w:t>
      </w:r>
      <w:r>
        <w:rPr>
          <w:rFonts w:cs="David"/>
          <w:color w:val="000000"/>
        </w:rPr>
        <w:t xml:space="preserve">. </w:t>
      </w:r>
    </w:p>
    <w:p w14:paraId="4128A9C9" w14:textId="2A3A9A38" w:rsidR="002E4E09" w:rsidRPr="00B21150" w:rsidRDefault="00A74485" w:rsidP="00B21150">
      <w:pPr>
        <w:pStyle w:val="Heading2"/>
        <w:numPr>
          <w:ilvl w:val="0"/>
          <w:numId w:val="0"/>
        </w:numPr>
        <w:ind w:left="576"/>
      </w:pPr>
      <w:bookmarkStart w:id="407" w:name="_Toc15392605"/>
      <w:bookmarkStart w:id="408" w:name="OLE_LINK56"/>
      <w:bookmarkStart w:id="409" w:name="OLE_LINK57"/>
      <w:bookmarkStart w:id="410" w:name="_Toc31024316"/>
      <w:r>
        <w:rPr>
          <w:rFonts w:cs="David"/>
          <w:noProof/>
        </w:rPr>
        <mc:AlternateContent>
          <mc:Choice Requires="wpg">
            <w:drawing>
              <wp:anchor distT="0" distB="0" distL="114300" distR="114300" simplePos="0" relativeHeight="251658240" behindDoc="0" locked="0" layoutInCell="1" allowOverlap="1" wp14:anchorId="09573968" wp14:editId="1CCF4B44">
                <wp:simplePos x="0" y="0"/>
                <wp:positionH relativeFrom="column">
                  <wp:posOffset>-367030</wp:posOffset>
                </wp:positionH>
                <wp:positionV relativeFrom="paragraph">
                  <wp:posOffset>60113</wp:posOffset>
                </wp:positionV>
                <wp:extent cx="3581400" cy="3740150"/>
                <wp:effectExtent l="0" t="0" r="0" b="6350"/>
                <wp:wrapSquare wrapText="bothSides"/>
                <wp:docPr id="18" name="Group 18"/>
                <wp:cNvGraphicFramePr/>
                <a:graphic xmlns:a="http://schemas.openxmlformats.org/drawingml/2006/main">
                  <a:graphicData uri="http://schemas.microsoft.com/office/word/2010/wordprocessingGroup">
                    <wpg:wgp>
                      <wpg:cNvGrpSpPr/>
                      <wpg:grpSpPr>
                        <a:xfrm>
                          <a:off x="0" y="0"/>
                          <a:ext cx="3581400" cy="3740150"/>
                          <a:chOff x="74440" y="7285"/>
                          <a:chExt cx="3498630" cy="3635034"/>
                        </a:xfrm>
                      </wpg:grpSpPr>
                      <pic:pic xmlns:pic="http://schemas.openxmlformats.org/drawingml/2006/picture">
                        <pic:nvPicPr>
                          <pic:cNvPr id="2"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1967" r="5589"/>
                          <a:stretch/>
                        </pic:blipFill>
                        <pic:spPr bwMode="auto">
                          <a:xfrm>
                            <a:off x="74440" y="7285"/>
                            <a:ext cx="3498630" cy="2900715"/>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198504" y="2875518"/>
                            <a:ext cx="3374565" cy="766801"/>
                          </a:xfrm>
                          <a:prstGeom prst="rect">
                            <a:avLst/>
                          </a:prstGeom>
                          <a:solidFill>
                            <a:prstClr val="white"/>
                          </a:solidFill>
                          <a:ln>
                            <a:noFill/>
                          </a:ln>
                        </wps:spPr>
                        <wps:txbx>
                          <w:txbxContent>
                            <w:p w14:paraId="4B7460F7" w14:textId="6D292213" w:rsidR="00AF1489" w:rsidRPr="00EF2BB5" w:rsidRDefault="00AF1489" w:rsidP="00132890">
                              <w:pPr>
                                <w:pStyle w:val="Caption"/>
                                <w:spacing w:line="276" w:lineRule="auto"/>
                                <w:rPr>
                                  <w:rFonts w:ascii="David" w:hAnsi="David" w:cs="David"/>
                                  <w:i w:val="0"/>
                                  <w:iCs w:val="0"/>
                                  <w:noProof/>
                                  <w:color w:val="000000" w:themeColor="text1"/>
                                  <w:sz w:val="20"/>
                                  <w:szCs w:val="20"/>
                                </w:rPr>
                              </w:pPr>
                              <w:bookmarkStart w:id="411" w:name="figure_1"/>
                              <w:r w:rsidRPr="0014239F">
                                <w:rPr>
                                  <w:rFonts w:ascii="David" w:hAnsi="David" w:cs="David" w:hint="cs"/>
                                  <w:b/>
                                  <w:bCs/>
                                  <w:i w:val="0"/>
                                  <w:iCs w:val="0"/>
                                  <w:color w:val="000000" w:themeColor="text1"/>
                                  <w:sz w:val="20"/>
                                  <w:szCs w:val="20"/>
                                </w:rPr>
                                <w:t xml:space="preserve">Figure </w:t>
                              </w:r>
                              <w:r w:rsidRPr="0014239F">
                                <w:rPr>
                                  <w:rFonts w:ascii="David" w:hAnsi="David" w:cs="David" w:hint="cs"/>
                                  <w:b/>
                                  <w:bCs/>
                                  <w:i w:val="0"/>
                                  <w:iCs w:val="0"/>
                                  <w:color w:val="000000" w:themeColor="text1"/>
                                  <w:sz w:val="20"/>
                                  <w:szCs w:val="20"/>
                                </w:rPr>
                                <w:fldChar w:fldCharType="begin"/>
                              </w:r>
                              <w:r w:rsidRPr="0014239F">
                                <w:rPr>
                                  <w:rFonts w:ascii="David" w:hAnsi="David" w:cs="David" w:hint="cs"/>
                                  <w:b/>
                                  <w:bCs/>
                                  <w:i w:val="0"/>
                                  <w:iCs w:val="0"/>
                                  <w:color w:val="000000" w:themeColor="text1"/>
                                  <w:sz w:val="20"/>
                                  <w:szCs w:val="20"/>
                                </w:rPr>
                                <w:instrText xml:space="preserve"> SEQ Figure \* ARABIC </w:instrText>
                              </w:r>
                              <w:r w:rsidRPr="0014239F">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1</w:t>
                              </w:r>
                              <w:r w:rsidRPr="0014239F">
                                <w:rPr>
                                  <w:rFonts w:ascii="David" w:hAnsi="David" w:cs="David" w:hint="cs"/>
                                  <w:b/>
                                  <w:bCs/>
                                  <w:i w:val="0"/>
                                  <w:iCs w:val="0"/>
                                  <w:color w:val="000000" w:themeColor="text1"/>
                                  <w:sz w:val="20"/>
                                  <w:szCs w:val="20"/>
                                </w:rPr>
                                <w:fldChar w:fldCharType="end"/>
                              </w:r>
                              <w:r w:rsidRPr="0014239F">
                                <w:rPr>
                                  <w:rFonts w:ascii="David" w:hAnsi="David" w:cs="David" w:hint="cs"/>
                                  <w:b/>
                                  <w:bCs/>
                                  <w:i w:val="0"/>
                                  <w:iCs w:val="0"/>
                                  <w:color w:val="000000" w:themeColor="text1"/>
                                  <w:sz w:val="20"/>
                                  <w:szCs w:val="20"/>
                                </w:rPr>
                                <w:t>.</w:t>
                              </w:r>
                              <w:r w:rsidRPr="00EF2BB5">
                                <w:rPr>
                                  <w:rFonts w:ascii="David" w:hAnsi="David" w:cs="David" w:hint="cs"/>
                                  <w:i w:val="0"/>
                                  <w:iCs w:val="0"/>
                                  <w:color w:val="000000" w:themeColor="text1"/>
                                  <w:sz w:val="20"/>
                                  <w:szCs w:val="20"/>
                                </w:rPr>
                                <w:t xml:space="preserve"> </w:t>
                              </w:r>
                              <w:bookmarkEnd w:id="411"/>
                              <w:r>
                                <w:rPr>
                                  <w:rFonts w:ascii="David" w:hAnsi="David" w:cs="David"/>
                                  <w:i w:val="0"/>
                                  <w:iCs w:val="0"/>
                                  <w:color w:val="000000" w:themeColor="text1"/>
                                  <w:sz w:val="20"/>
                                  <w:szCs w:val="20"/>
                                </w:rPr>
                                <w:t>Simulated arena</w:t>
                              </w:r>
                              <w:r w:rsidRPr="00EF2BB5">
                                <w:rPr>
                                  <w:rFonts w:ascii="David" w:hAnsi="David" w:cs="David" w:hint="cs"/>
                                  <w:i w:val="0"/>
                                  <w:iCs w:val="0"/>
                                  <w:color w:val="000000" w:themeColor="text1"/>
                                  <w:sz w:val="20"/>
                                  <w:szCs w:val="20"/>
                                </w:rPr>
                                <w:t xml:space="preserve">, showing sources (red </w:t>
                              </w:r>
                              <w:r>
                                <w:rPr>
                                  <w:rFonts w:ascii="David" w:hAnsi="David" w:cs="David"/>
                                  <w:i w:val="0"/>
                                  <w:iCs w:val="0"/>
                                  <w:color w:val="000000" w:themeColor="text1"/>
                                  <w:sz w:val="20"/>
                                  <w:szCs w:val="20"/>
                                </w:rPr>
                                <w:t>dots</w:t>
                              </w:r>
                              <w:r w:rsidRPr="00EF2BB5">
                                <w:rPr>
                                  <w:rFonts w:ascii="David" w:hAnsi="David" w:cs="David" w:hint="cs"/>
                                  <w:i w:val="0"/>
                                  <w:iCs w:val="0"/>
                                  <w:color w:val="000000" w:themeColor="text1"/>
                                  <w:sz w:val="20"/>
                                  <w:szCs w:val="20"/>
                                </w:rPr>
                                <w:t>)</w:t>
                              </w:r>
                              <w:r>
                                <w:rPr>
                                  <w:rFonts w:ascii="David" w:hAnsi="David" w:cs="David"/>
                                  <w:i w:val="0"/>
                                  <w:iCs w:val="0"/>
                                  <w:color w:val="000000" w:themeColor="text1"/>
                                  <w:sz w:val="20"/>
                                  <w:szCs w:val="20"/>
                                </w:rPr>
                                <w:t xml:space="preserve"> with their average emission rates [kg s</w:t>
                              </w:r>
                              <w:r w:rsidRPr="00425A0F">
                                <w:rPr>
                                  <w:rFonts w:ascii="David" w:hAnsi="David" w:cs="David"/>
                                  <w:i w:val="0"/>
                                  <w:iCs w:val="0"/>
                                  <w:color w:val="000000" w:themeColor="text1"/>
                                  <w:sz w:val="20"/>
                                  <w:szCs w:val="20"/>
                                  <w:vertAlign w:val="superscript"/>
                                </w:rPr>
                                <w:t>-1</w:t>
                              </w:r>
                              <w:r>
                                <w:rPr>
                                  <w:rFonts w:ascii="David" w:hAnsi="David" w:cs="David"/>
                                  <w:i w:val="0"/>
                                  <w:color w:val="000000" w:themeColor="text1"/>
                                </w:rPr>
                                <w:t>]</w:t>
                              </w:r>
                              <w:r w:rsidRPr="00EF2BB5">
                                <w:rPr>
                                  <w:rFonts w:ascii="David" w:hAnsi="David" w:cs="David" w:hint="cs"/>
                                  <w:i w:val="0"/>
                                  <w:iCs w:val="0"/>
                                  <w:color w:val="000000" w:themeColor="text1"/>
                                  <w:sz w:val="20"/>
                                  <w:szCs w:val="20"/>
                                </w:rPr>
                                <w:t xml:space="preserve">, optional sensor locations (black crosses) and </w:t>
                              </w:r>
                              <w:r>
                                <w:rPr>
                                  <w:rFonts w:ascii="David" w:hAnsi="David" w:cs="David"/>
                                  <w:i w:val="0"/>
                                  <w:iCs w:val="0"/>
                                  <w:color w:val="000000" w:themeColor="text1"/>
                                  <w:sz w:val="20"/>
                                  <w:szCs w:val="20"/>
                                </w:rPr>
                                <w:t>steady-state concentrations [</w:t>
                              </w:r>
                              <m:oMath>
                                <m:r>
                                  <w:rPr>
                                    <w:rFonts w:ascii="Cambria Math" w:hAnsi="Cambria Math" w:cs="David" w:hint="cs"/>
                                    <w:color w:val="000000" w:themeColor="text1"/>
                                  </w:rPr>
                                  <m:t>μg</m:t>
                                </m:r>
                                <m:r>
                                  <w:rPr>
                                    <w:rFonts w:ascii="Cambria Math" w:hAnsi="Cambria Math" w:cs="David"/>
                                    <w:color w:val="000000" w:themeColor="text1"/>
                                  </w:rPr>
                                  <m:t xml:space="preserve"> </m:t>
                                </m:r>
                                <m:sSup>
                                  <m:sSupPr>
                                    <m:ctrlPr>
                                      <w:rPr>
                                        <w:rFonts w:ascii="Cambria Math" w:hAnsi="Cambria Math" w:cs="David"/>
                                        <w:color w:val="000000" w:themeColor="text1"/>
                                      </w:rPr>
                                    </m:ctrlPr>
                                  </m:sSupPr>
                                  <m:e>
                                    <m:r>
                                      <w:rPr>
                                        <w:rFonts w:ascii="Cambria Math" w:hAnsi="Cambria Math" w:cs="David"/>
                                        <w:color w:val="000000" w:themeColor="text1"/>
                                      </w:rPr>
                                      <m:t>m</m:t>
                                    </m:r>
                                  </m:e>
                                  <m:sup>
                                    <m:r>
                                      <w:rPr>
                                        <w:rFonts w:ascii="Cambria Math" w:hAnsi="Cambria Math" w:cs="David"/>
                                        <w:color w:val="000000" w:themeColor="text1"/>
                                      </w:rPr>
                                      <m:t>-3</m:t>
                                    </m:r>
                                  </m:sup>
                                </m:sSup>
                              </m:oMath>
                              <w:r>
                                <w:rPr>
                                  <w:rFonts w:ascii="David" w:hAnsi="David" w:cs="David"/>
                                  <w:i w:val="0"/>
                                  <w:iCs w:val="0"/>
                                  <w:color w:val="000000" w:themeColor="text1"/>
                                  <w:sz w:val="20"/>
                                  <w:szCs w:val="20"/>
                                </w:rPr>
                                <w:t xml:space="preserve">], obtained by the Gaussian plume model for weather state of </w:t>
                              </w:r>
                              <w:r w:rsidRPr="00E55E68">
                                <w:rPr>
                                  <w:rFonts w:ascii="David" w:hAnsi="David" w:cs="David" w:hint="cs"/>
                                  <w:i w:val="0"/>
                                  <w:iCs w:val="0"/>
                                  <w:color w:val="000000" w:themeColor="text1"/>
                                  <w:sz w:val="20"/>
                                  <w:szCs w:val="20"/>
                                </w:rPr>
                                <w:t>(WS, WD, SC) = (4 m</w:t>
                              </w:r>
                              <w:r>
                                <w:rPr>
                                  <w:rFonts w:ascii="David" w:hAnsi="David" w:cs="David"/>
                                  <w:i w:val="0"/>
                                  <w:iCs w:val="0"/>
                                  <w:color w:val="000000" w:themeColor="text1"/>
                                  <w:sz w:val="20"/>
                                  <w:szCs w:val="20"/>
                                </w:rPr>
                                <w:t xml:space="preserve"> s</w:t>
                              </w:r>
                              <w:r w:rsidRPr="002739A7">
                                <w:rPr>
                                  <w:rFonts w:ascii="David" w:hAnsi="David" w:cs="David"/>
                                  <w:i w:val="0"/>
                                  <w:iCs w:val="0"/>
                                  <w:color w:val="000000" w:themeColor="text1"/>
                                  <w:sz w:val="20"/>
                                  <w:szCs w:val="20"/>
                                  <w:vertAlign w:val="superscript"/>
                                </w:rPr>
                                <w:t>-1</w:t>
                              </w:r>
                              <w:r w:rsidRPr="00E55E68">
                                <w:rPr>
                                  <w:rFonts w:ascii="David" w:hAnsi="David" w:cs="David" w:hint="cs"/>
                                  <w:i w:val="0"/>
                                  <w:iCs w:val="0"/>
                                  <w:color w:val="000000" w:themeColor="text1"/>
                                  <w:sz w:val="20"/>
                                  <w:szCs w:val="20"/>
                                </w:rPr>
                                <w:t>, 270</w:t>
                              </w:r>
                              <w:r>
                                <w:rPr>
                                  <w:rFonts w:ascii="David" w:hAnsi="David" w:cs="David"/>
                                  <w:i w:val="0"/>
                                  <w:iCs w:val="0"/>
                                  <w:color w:val="000000" w:themeColor="text1"/>
                                  <w:sz w:val="20"/>
                                  <w:szCs w:val="20"/>
                                  <w:vertAlign w:val="superscript"/>
                                </w:rPr>
                                <w:t xml:space="preserve"> </w:t>
                              </w:r>
                              <w:r>
                                <w:rPr>
                                  <w:rFonts w:ascii="David" w:hAnsi="David" w:cs="David"/>
                                  <w:i w:val="0"/>
                                  <w:iCs w:val="0"/>
                                  <w:color w:val="000000" w:themeColor="text1"/>
                                  <w:sz w:val="20"/>
                                  <w:szCs w:val="20"/>
                                </w:rPr>
                                <w:t>degrees</w:t>
                              </w:r>
                              <w:r w:rsidRPr="00E55E68">
                                <w:rPr>
                                  <w:rFonts w:ascii="David" w:hAnsi="David" w:cs="David" w:hint="cs"/>
                                  <w:i w:val="0"/>
                                  <w:iCs w:val="0"/>
                                  <w:color w:val="000000" w:themeColor="text1"/>
                                  <w:sz w:val="20"/>
                                  <w:szCs w:val="20"/>
                                </w:rPr>
                                <w:t>, C class)</w:t>
                              </w:r>
                              <w:r>
                                <w:rPr>
                                  <w:rFonts w:ascii="David" w:hAnsi="David" w:cs="David"/>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73968" id="Group 18" o:spid="_x0000_s1029" style="position:absolute;left:0;text-align:left;margin-left:-28.9pt;margin-top:4.75pt;width:282pt;height:294.5pt;z-index:251658240;mso-width-relative:margin;mso-height-relative:margin" coordorigin="744,72" coordsize="34986,3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">
                <v:shape id="Picture 2" o:spid="_x0000_s1030" type="#_x0000_t75" style="position:absolute;left:744;top:72;width:34986;height:290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">
                  <v:imagedata r:id="rId13" o:title="" cropleft="1289f" cropright="3663f"/>
                </v:shape>
                <v:shape id="Text Box 17" o:spid="_x0000_s1031" type="#_x0000_t202" style="position:absolute;left:1985;top:28755;width:33745;height:76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4B7460F7" w14:textId="6D292213" w:rsidR="00AF1489" w:rsidRPr="00EF2BB5" w:rsidRDefault="00AF1489" w:rsidP="00132890">
                        <w:pPr>
                          <w:pStyle w:val="Caption"/>
                          <w:spacing w:line="276" w:lineRule="auto"/>
                          <w:rPr>
                            <w:rFonts w:ascii="David" w:hAnsi="David" w:cs="David"/>
                            <w:i w:val="0"/>
                            <w:iCs w:val="0"/>
                            <w:noProof/>
                            <w:color w:val="000000" w:themeColor="text1"/>
                            <w:sz w:val="20"/>
                            <w:szCs w:val="20"/>
                          </w:rPr>
                        </w:pPr>
                        <w:bookmarkStart w:id="412" w:name="figure_1"/>
                        <w:r w:rsidRPr="0014239F">
                          <w:rPr>
                            <w:rFonts w:ascii="David" w:hAnsi="David" w:cs="David" w:hint="cs"/>
                            <w:b/>
                            <w:bCs/>
                            <w:i w:val="0"/>
                            <w:iCs w:val="0"/>
                            <w:color w:val="000000" w:themeColor="text1"/>
                            <w:sz w:val="20"/>
                            <w:szCs w:val="20"/>
                          </w:rPr>
                          <w:t xml:space="preserve">Figure </w:t>
                        </w:r>
                        <w:r w:rsidRPr="0014239F">
                          <w:rPr>
                            <w:rFonts w:ascii="David" w:hAnsi="David" w:cs="David" w:hint="cs"/>
                            <w:b/>
                            <w:bCs/>
                            <w:i w:val="0"/>
                            <w:iCs w:val="0"/>
                            <w:color w:val="000000" w:themeColor="text1"/>
                            <w:sz w:val="20"/>
                            <w:szCs w:val="20"/>
                          </w:rPr>
                          <w:fldChar w:fldCharType="begin"/>
                        </w:r>
                        <w:r w:rsidRPr="0014239F">
                          <w:rPr>
                            <w:rFonts w:ascii="David" w:hAnsi="David" w:cs="David" w:hint="cs"/>
                            <w:b/>
                            <w:bCs/>
                            <w:i w:val="0"/>
                            <w:iCs w:val="0"/>
                            <w:color w:val="000000" w:themeColor="text1"/>
                            <w:sz w:val="20"/>
                            <w:szCs w:val="20"/>
                          </w:rPr>
                          <w:instrText xml:space="preserve"> SEQ Figure \* ARABIC </w:instrText>
                        </w:r>
                        <w:r w:rsidRPr="0014239F">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1</w:t>
                        </w:r>
                        <w:r w:rsidRPr="0014239F">
                          <w:rPr>
                            <w:rFonts w:ascii="David" w:hAnsi="David" w:cs="David" w:hint="cs"/>
                            <w:b/>
                            <w:bCs/>
                            <w:i w:val="0"/>
                            <w:iCs w:val="0"/>
                            <w:color w:val="000000" w:themeColor="text1"/>
                            <w:sz w:val="20"/>
                            <w:szCs w:val="20"/>
                          </w:rPr>
                          <w:fldChar w:fldCharType="end"/>
                        </w:r>
                        <w:r w:rsidRPr="0014239F">
                          <w:rPr>
                            <w:rFonts w:ascii="David" w:hAnsi="David" w:cs="David" w:hint="cs"/>
                            <w:b/>
                            <w:bCs/>
                            <w:i w:val="0"/>
                            <w:iCs w:val="0"/>
                            <w:color w:val="000000" w:themeColor="text1"/>
                            <w:sz w:val="20"/>
                            <w:szCs w:val="20"/>
                          </w:rPr>
                          <w:t>.</w:t>
                        </w:r>
                        <w:r w:rsidRPr="00EF2BB5">
                          <w:rPr>
                            <w:rFonts w:ascii="David" w:hAnsi="David" w:cs="David" w:hint="cs"/>
                            <w:i w:val="0"/>
                            <w:iCs w:val="0"/>
                            <w:color w:val="000000" w:themeColor="text1"/>
                            <w:sz w:val="20"/>
                            <w:szCs w:val="20"/>
                          </w:rPr>
                          <w:t xml:space="preserve"> </w:t>
                        </w:r>
                        <w:bookmarkEnd w:id="412"/>
                        <w:r>
                          <w:rPr>
                            <w:rFonts w:ascii="David" w:hAnsi="David" w:cs="David"/>
                            <w:i w:val="0"/>
                            <w:iCs w:val="0"/>
                            <w:color w:val="000000" w:themeColor="text1"/>
                            <w:sz w:val="20"/>
                            <w:szCs w:val="20"/>
                          </w:rPr>
                          <w:t>Simulated arena</w:t>
                        </w:r>
                        <w:r w:rsidRPr="00EF2BB5">
                          <w:rPr>
                            <w:rFonts w:ascii="David" w:hAnsi="David" w:cs="David" w:hint="cs"/>
                            <w:i w:val="0"/>
                            <w:iCs w:val="0"/>
                            <w:color w:val="000000" w:themeColor="text1"/>
                            <w:sz w:val="20"/>
                            <w:szCs w:val="20"/>
                          </w:rPr>
                          <w:t xml:space="preserve">, showing sources (red </w:t>
                        </w:r>
                        <w:r>
                          <w:rPr>
                            <w:rFonts w:ascii="David" w:hAnsi="David" w:cs="David"/>
                            <w:i w:val="0"/>
                            <w:iCs w:val="0"/>
                            <w:color w:val="000000" w:themeColor="text1"/>
                            <w:sz w:val="20"/>
                            <w:szCs w:val="20"/>
                          </w:rPr>
                          <w:t>dots</w:t>
                        </w:r>
                        <w:r w:rsidRPr="00EF2BB5">
                          <w:rPr>
                            <w:rFonts w:ascii="David" w:hAnsi="David" w:cs="David" w:hint="cs"/>
                            <w:i w:val="0"/>
                            <w:iCs w:val="0"/>
                            <w:color w:val="000000" w:themeColor="text1"/>
                            <w:sz w:val="20"/>
                            <w:szCs w:val="20"/>
                          </w:rPr>
                          <w:t>)</w:t>
                        </w:r>
                        <w:r>
                          <w:rPr>
                            <w:rFonts w:ascii="David" w:hAnsi="David" w:cs="David"/>
                            <w:i w:val="0"/>
                            <w:iCs w:val="0"/>
                            <w:color w:val="000000" w:themeColor="text1"/>
                            <w:sz w:val="20"/>
                            <w:szCs w:val="20"/>
                          </w:rPr>
                          <w:t xml:space="preserve"> with their average emission rates [kg s</w:t>
                        </w:r>
                        <w:r w:rsidRPr="00425A0F">
                          <w:rPr>
                            <w:rFonts w:ascii="David" w:hAnsi="David" w:cs="David"/>
                            <w:i w:val="0"/>
                            <w:iCs w:val="0"/>
                            <w:color w:val="000000" w:themeColor="text1"/>
                            <w:sz w:val="20"/>
                            <w:szCs w:val="20"/>
                            <w:vertAlign w:val="superscript"/>
                          </w:rPr>
                          <w:t>-1</w:t>
                        </w:r>
                        <w:r>
                          <w:rPr>
                            <w:rFonts w:ascii="David" w:hAnsi="David" w:cs="David"/>
                            <w:i w:val="0"/>
                            <w:color w:val="000000" w:themeColor="text1"/>
                          </w:rPr>
                          <w:t>]</w:t>
                        </w:r>
                        <w:r w:rsidRPr="00EF2BB5">
                          <w:rPr>
                            <w:rFonts w:ascii="David" w:hAnsi="David" w:cs="David" w:hint="cs"/>
                            <w:i w:val="0"/>
                            <w:iCs w:val="0"/>
                            <w:color w:val="000000" w:themeColor="text1"/>
                            <w:sz w:val="20"/>
                            <w:szCs w:val="20"/>
                          </w:rPr>
                          <w:t xml:space="preserve">, optional sensor locations (black crosses) and </w:t>
                        </w:r>
                        <w:r>
                          <w:rPr>
                            <w:rFonts w:ascii="David" w:hAnsi="David" w:cs="David"/>
                            <w:i w:val="0"/>
                            <w:iCs w:val="0"/>
                            <w:color w:val="000000" w:themeColor="text1"/>
                            <w:sz w:val="20"/>
                            <w:szCs w:val="20"/>
                          </w:rPr>
                          <w:t>steady-state concentrations [</w:t>
                        </w:r>
                        <m:oMath>
                          <m:r>
                            <w:rPr>
                              <w:rFonts w:ascii="Cambria Math" w:hAnsi="Cambria Math" w:cs="David" w:hint="cs"/>
                              <w:color w:val="000000" w:themeColor="text1"/>
                            </w:rPr>
                            <m:t>μg</m:t>
                          </m:r>
                          <m:r>
                            <w:rPr>
                              <w:rFonts w:ascii="Cambria Math" w:hAnsi="Cambria Math" w:cs="David"/>
                              <w:color w:val="000000" w:themeColor="text1"/>
                            </w:rPr>
                            <m:t xml:space="preserve"> </m:t>
                          </m:r>
                          <m:sSup>
                            <m:sSupPr>
                              <m:ctrlPr>
                                <w:rPr>
                                  <w:rFonts w:ascii="Cambria Math" w:hAnsi="Cambria Math" w:cs="David"/>
                                  <w:color w:val="000000" w:themeColor="text1"/>
                                </w:rPr>
                              </m:ctrlPr>
                            </m:sSupPr>
                            <m:e>
                              <m:r>
                                <w:rPr>
                                  <w:rFonts w:ascii="Cambria Math" w:hAnsi="Cambria Math" w:cs="David"/>
                                  <w:color w:val="000000" w:themeColor="text1"/>
                                </w:rPr>
                                <m:t>m</m:t>
                              </m:r>
                            </m:e>
                            <m:sup>
                              <m:r>
                                <w:rPr>
                                  <w:rFonts w:ascii="Cambria Math" w:hAnsi="Cambria Math" w:cs="David"/>
                                  <w:color w:val="000000" w:themeColor="text1"/>
                                </w:rPr>
                                <m:t>-3</m:t>
                              </m:r>
                            </m:sup>
                          </m:sSup>
                        </m:oMath>
                        <w:r>
                          <w:rPr>
                            <w:rFonts w:ascii="David" w:hAnsi="David" w:cs="David"/>
                            <w:i w:val="0"/>
                            <w:iCs w:val="0"/>
                            <w:color w:val="000000" w:themeColor="text1"/>
                            <w:sz w:val="20"/>
                            <w:szCs w:val="20"/>
                          </w:rPr>
                          <w:t xml:space="preserve">], obtained by the Gaussian plume model for weather state of </w:t>
                        </w:r>
                        <w:r w:rsidRPr="00E55E68">
                          <w:rPr>
                            <w:rFonts w:ascii="David" w:hAnsi="David" w:cs="David" w:hint="cs"/>
                            <w:i w:val="0"/>
                            <w:iCs w:val="0"/>
                            <w:color w:val="000000" w:themeColor="text1"/>
                            <w:sz w:val="20"/>
                            <w:szCs w:val="20"/>
                          </w:rPr>
                          <w:t>(WS, WD, SC) = (4 m</w:t>
                        </w:r>
                        <w:r>
                          <w:rPr>
                            <w:rFonts w:ascii="David" w:hAnsi="David" w:cs="David"/>
                            <w:i w:val="0"/>
                            <w:iCs w:val="0"/>
                            <w:color w:val="000000" w:themeColor="text1"/>
                            <w:sz w:val="20"/>
                            <w:szCs w:val="20"/>
                          </w:rPr>
                          <w:t xml:space="preserve"> s</w:t>
                        </w:r>
                        <w:r w:rsidRPr="002739A7">
                          <w:rPr>
                            <w:rFonts w:ascii="David" w:hAnsi="David" w:cs="David"/>
                            <w:i w:val="0"/>
                            <w:iCs w:val="0"/>
                            <w:color w:val="000000" w:themeColor="text1"/>
                            <w:sz w:val="20"/>
                            <w:szCs w:val="20"/>
                            <w:vertAlign w:val="superscript"/>
                          </w:rPr>
                          <w:t>-1</w:t>
                        </w:r>
                        <w:r w:rsidRPr="00E55E68">
                          <w:rPr>
                            <w:rFonts w:ascii="David" w:hAnsi="David" w:cs="David" w:hint="cs"/>
                            <w:i w:val="0"/>
                            <w:iCs w:val="0"/>
                            <w:color w:val="000000" w:themeColor="text1"/>
                            <w:sz w:val="20"/>
                            <w:szCs w:val="20"/>
                          </w:rPr>
                          <w:t>, 270</w:t>
                        </w:r>
                        <w:r>
                          <w:rPr>
                            <w:rFonts w:ascii="David" w:hAnsi="David" w:cs="David"/>
                            <w:i w:val="0"/>
                            <w:iCs w:val="0"/>
                            <w:color w:val="000000" w:themeColor="text1"/>
                            <w:sz w:val="20"/>
                            <w:szCs w:val="20"/>
                            <w:vertAlign w:val="superscript"/>
                          </w:rPr>
                          <w:t xml:space="preserve"> </w:t>
                        </w:r>
                        <w:r>
                          <w:rPr>
                            <w:rFonts w:ascii="David" w:hAnsi="David" w:cs="David"/>
                            <w:i w:val="0"/>
                            <w:iCs w:val="0"/>
                            <w:color w:val="000000" w:themeColor="text1"/>
                            <w:sz w:val="20"/>
                            <w:szCs w:val="20"/>
                          </w:rPr>
                          <w:t>degrees</w:t>
                        </w:r>
                        <w:r w:rsidRPr="00E55E68">
                          <w:rPr>
                            <w:rFonts w:ascii="David" w:hAnsi="David" w:cs="David" w:hint="cs"/>
                            <w:i w:val="0"/>
                            <w:iCs w:val="0"/>
                            <w:color w:val="000000" w:themeColor="text1"/>
                            <w:sz w:val="20"/>
                            <w:szCs w:val="20"/>
                          </w:rPr>
                          <w:t>, C class)</w:t>
                        </w:r>
                        <w:r>
                          <w:rPr>
                            <w:rFonts w:ascii="David" w:hAnsi="David" w:cs="David"/>
                            <w:i w:val="0"/>
                            <w:iCs w:val="0"/>
                            <w:color w:val="000000" w:themeColor="text1"/>
                            <w:sz w:val="20"/>
                            <w:szCs w:val="20"/>
                          </w:rPr>
                          <w:t>.</w:t>
                        </w:r>
                      </w:p>
                    </w:txbxContent>
                  </v:textbox>
                </v:shape>
                <w10:wrap type="square"/>
              </v:group>
            </w:pict>
          </mc:Fallback>
        </mc:AlternateContent>
      </w:r>
      <w:r w:rsidR="009A4BE1">
        <w:rPr>
          <w:rFonts w:cs="David"/>
          <w:noProof/>
        </w:rPr>
        <mc:AlternateContent>
          <mc:Choice Requires="wpg">
            <w:drawing>
              <wp:anchor distT="0" distB="0" distL="114300" distR="114300" simplePos="0" relativeHeight="251661312" behindDoc="0" locked="0" layoutInCell="1" allowOverlap="1" wp14:anchorId="2D2A35A0" wp14:editId="253B14FC">
                <wp:simplePos x="0" y="0"/>
                <wp:positionH relativeFrom="column">
                  <wp:posOffset>3273636</wp:posOffset>
                </wp:positionH>
                <wp:positionV relativeFrom="paragraph">
                  <wp:posOffset>238482</wp:posOffset>
                </wp:positionV>
                <wp:extent cx="3304425" cy="3558788"/>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3304425" cy="3558788"/>
                          <a:chOff x="18424" y="-51978"/>
                          <a:chExt cx="3304868" cy="3560733"/>
                        </a:xfrm>
                      </wpg:grpSpPr>
                      <pic:pic xmlns:pic="http://schemas.openxmlformats.org/drawingml/2006/picture">
                        <pic:nvPicPr>
                          <pic:cNvPr id="4" name="Picture 4"/>
                          <pic:cNvPicPr>
                            <a:picLocks noChangeAspect="1"/>
                          </pic:cNvPicPr>
                        </pic:nvPicPr>
                        <pic:blipFill rotWithShape="1">
                          <a:blip r:embed="rId14" cstate="print">
                            <a:extLst>
                              <a:ext uri="{28A0092B-C50C-407E-A947-70E740481C1C}">
                                <a14:useLocalDpi xmlns:a14="http://schemas.microsoft.com/office/drawing/2010/main" val="0"/>
                              </a:ext>
                            </a:extLst>
                          </a:blip>
                          <a:srcRect r="7" b="3262"/>
                          <a:stretch/>
                        </pic:blipFill>
                        <pic:spPr>
                          <a:xfrm>
                            <a:off x="18424" y="-51978"/>
                            <a:ext cx="3304868" cy="2814533"/>
                          </a:xfrm>
                          <a:prstGeom prst="rect">
                            <a:avLst/>
                          </a:prstGeom>
                        </pic:spPr>
                      </pic:pic>
                      <wps:wsp>
                        <wps:cNvPr id="19" name="Text Box 19"/>
                        <wps:cNvSpPr txBox="1"/>
                        <wps:spPr>
                          <a:xfrm>
                            <a:off x="171565" y="2855594"/>
                            <a:ext cx="2886430" cy="653161"/>
                          </a:xfrm>
                          <a:prstGeom prst="rect">
                            <a:avLst/>
                          </a:prstGeom>
                          <a:solidFill>
                            <a:prstClr val="white"/>
                          </a:solidFill>
                          <a:ln>
                            <a:noFill/>
                          </a:ln>
                        </wps:spPr>
                        <wps:txbx>
                          <w:txbxContent>
                            <w:p w14:paraId="64ACE949" w14:textId="522B212D" w:rsidR="00AF1489" w:rsidRPr="006F1036" w:rsidRDefault="00AF1489" w:rsidP="006F1036">
                              <w:pPr>
                                <w:pStyle w:val="Caption"/>
                                <w:spacing w:line="276" w:lineRule="auto"/>
                                <w:rPr>
                                  <w:rFonts w:ascii="David" w:hAnsi="David" w:cs="David"/>
                                  <w:i w:val="0"/>
                                  <w:iCs w:val="0"/>
                                  <w:noProof/>
                                  <w:color w:val="000000" w:themeColor="text1"/>
                                  <w:sz w:val="20"/>
                                  <w:szCs w:val="20"/>
                                </w:rPr>
                              </w:pPr>
                              <w:bookmarkStart w:id="413" w:name="figure_2"/>
                              <w:r w:rsidRPr="0014239F">
                                <w:rPr>
                                  <w:rFonts w:ascii="David" w:hAnsi="David" w:cs="David" w:hint="cs"/>
                                  <w:b/>
                                  <w:bCs/>
                                  <w:i w:val="0"/>
                                  <w:iCs w:val="0"/>
                                  <w:color w:val="000000" w:themeColor="text1"/>
                                  <w:sz w:val="20"/>
                                  <w:szCs w:val="20"/>
                                </w:rPr>
                                <w:t xml:space="preserve">Figure </w:t>
                              </w:r>
                              <w:r w:rsidRPr="0014239F">
                                <w:rPr>
                                  <w:rFonts w:ascii="David" w:hAnsi="David" w:cs="David" w:hint="cs"/>
                                  <w:b/>
                                  <w:bCs/>
                                  <w:i w:val="0"/>
                                  <w:iCs w:val="0"/>
                                  <w:color w:val="000000" w:themeColor="text1"/>
                                  <w:sz w:val="20"/>
                                  <w:szCs w:val="20"/>
                                </w:rPr>
                                <w:fldChar w:fldCharType="begin"/>
                              </w:r>
                              <w:r w:rsidRPr="0014239F">
                                <w:rPr>
                                  <w:rFonts w:ascii="David" w:hAnsi="David" w:cs="David" w:hint="cs"/>
                                  <w:b/>
                                  <w:bCs/>
                                  <w:i w:val="0"/>
                                  <w:iCs w:val="0"/>
                                  <w:color w:val="000000" w:themeColor="text1"/>
                                  <w:sz w:val="20"/>
                                  <w:szCs w:val="20"/>
                                </w:rPr>
                                <w:instrText xml:space="preserve"> SEQ Figure \* ARABIC </w:instrText>
                              </w:r>
                              <w:r w:rsidRPr="0014239F">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2</w:t>
                              </w:r>
                              <w:r w:rsidRPr="0014239F">
                                <w:rPr>
                                  <w:rFonts w:ascii="David" w:hAnsi="David" w:cs="David" w:hint="cs"/>
                                  <w:b/>
                                  <w:bCs/>
                                  <w:i w:val="0"/>
                                  <w:iCs w:val="0"/>
                                  <w:color w:val="000000" w:themeColor="text1"/>
                                  <w:sz w:val="20"/>
                                  <w:szCs w:val="20"/>
                                </w:rPr>
                                <w:fldChar w:fldCharType="end"/>
                              </w:r>
                              <w:r w:rsidRPr="0014239F">
                                <w:rPr>
                                  <w:rFonts w:ascii="David" w:hAnsi="David" w:cs="David" w:hint="cs"/>
                                  <w:b/>
                                  <w:bCs/>
                                  <w:i w:val="0"/>
                                  <w:iCs w:val="0"/>
                                  <w:color w:val="000000" w:themeColor="text1"/>
                                  <w:sz w:val="20"/>
                                  <w:szCs w:val="20"/>
                                </w:rPr>
                                <w:t>.</w:t>
                              </w:r>
                              <w:r w:rsidRPr="006F1036">
                                <w:rPr>
                                  <w:rFonts w:ascii="David" w:hAnsi="David" w:cs="David" w:hint="cs"/>
                                  <w:i w:val="0"/>
                                  <w:iCs w:val="0"/>
                                  <w:color w:val="000000" w:themeColor="text1"/>
                                  <w:sz w:val="20"/>
                                  <w:szCs w:val="20"/>
                                </w:rPr>
                                <w:t xml:space="preserve"> </w:t>
                              </w:r>
                              <w:bookmarkEnd w:id="413"/>
                              <w:r w:rsidRPr="006F1036">
                                <w:rPr>
                                  <w:rFonts w:ascii="David" w:hAnsi="David" w:cs="David" w:hint="cs"/>
                                  <w:i w:val="0"/>
                                  <w:iCs w:val="0"/>
                                  <w:color w:val="000000" w:themeColor="text1"/>
                                  <w:sz w:val="20"/>
                                  <w:szCs w:val="20"/>
                                </w:rPr>
                                <w:t>Windrose distribution of wind</w:t>
                              </w:r>
                              <w:r>
                                <w:rPr>
                                  <w:rFonts w:ascii="David" w:hAnsi="David" w:cs="David"/>
                                  <w:i w:val="0"/>
                                  <w:iCs w:val="0"/>
                                  <w:color w:val="000000" w:themeColor="text1"/>
                                  <w:sz w:val="20"/>
                                  <w:szCs w:val="20"/>
                                </w:rPr>
                                <w:t xml:space="preserve"> data </w:t>
                              </w:r>
                              <w:r w:rsidRPr="006F1036">
                                <w:rPr>
                                  <w:rFonts w:ascii="David" w:hAnsi="David" w:cs="David" w:hint="cs"/>
                                  <w:i w:val="0"/>
                                  <w:iCs w:val="0"/>
                                  <w:color w:val="000000" w:themeColor="text1"/>
                                  <w:sz w:val="20"/>
                                  <w:szCs w:val="20"/>
                                </w:rPr>
                                <w:t xml:space="preserve">used in the initial simulation. </w:t>
                              </w:r>
                              <w:r>
                                <w:rPr>
                                  <w:rFonts w:ascii="David" w:hAnsi="David" w:cs="David"/>
                                  <w:i w:val="0"/>
                                  <w:iCs w:val="0"/>
                                  <w:color w:val="000000" w:themeColor="text1"/>
                                  <w:sz w:val="20"/>
                                  <w:szCs w:val="20"/>
                                </w:rPr>
                                <w:t xml:space="preserve">Color represents speed distribution (in percentage) in each direction category. </w:t>
                              </w:r>
                              <w:r w:rsidRPr="006F1036">
                                <w:rPr>
                                  <w:rFonts w:ascii="David" w:hAnsi="David" w:cs="David" w:hint="cs"/>
                                  <w:i w:val="0"/>
                                  <w:iCs w:val="0"/>
                                  <w:color w:val="000000" w:themeColor="text1"/>
                                  <w:sz w:val="20"/>
                                  <w:szCs w:val="20"/>
                                </w:rPr>
                                <w:t xml:space="preserve">Data obtained from IMS for </w:t>
                              </w:r>
                              <w:proofErr w:type="spellStart"/>
                              <w:r w:rsidRPr="006F1036">
                                <w:rPr>
                                  <w:rFonts w:ascii="David" w:hAnsi="David" w:cs="David" w:hint="cs"/>
                                  <w:i w:val="0"/>
                                  <w:iCs w:val="0"/>
                                  <w:color w:val="000000" w:themeColor="text1"/>
                                  <w:sz w:val="20"/>
                                  <w:szCs w:val="20"/>
                                </w:rPr>
                                <w:t>Hadera</w:t>
                              </w:r>
                              <w:proofErr w:type="spellEnd"/>
                              <w:r w:rsidRPr="006F1036">
                                <w:rPr>
                                  <w:rFonts w:ascii="David" w:hAnsi="David" w:cs="David" w:hint="cs"/>
                                  <w:i w:val="0"/>
                                  <w:iCs w:val="0"/>
                                  <w:color w:val="000000" w:themeColor="text1"/>
                                  <w:sz w:val="20"/>
                                  <w:szCs w:val="20"/>
                                </w:rPr>
                                <w:t>-port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2A35A0" id="Group 20" o:spid="_x0000_s1032" style="position:absolute;left:0;text-align:left;margin-left:257.75pt;margin-top:18.8pt;width:260.2pt;height:280.2pt;z-index:251661312;mso-width-relative:margin;mso-height-relative:margin" coordorigin="184,-519" coordsize="33048,356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">
                <v:shape id="Picture 4" o:spid="_x0000_s1033" type="#_x0000_t75" style="position:absolute;left:184;top:-519;width:33048;height:28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">
                  <v:imagedata r:id="rId15" o:title="" cropbottom="2138f" cropright="5f"/>
                </v:shape>
                <v:shape id="Text Box 19" o:spid="_x0000_s1034" type="#_x0000_t202" style="position:absolute;left:1715;top:28555;width:28864;height:6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64ACE949" w14:textId="522B212D" w:rsidR="00AF1489" w:rsidRPr="006F1036" w:rsidRDefault="00AF1489" w:rsidP="006F1036">
                        <w:pPr>
                          <w:pStyle w:val="Caption"/>
                          <w:spacing w:line="276" w:lineRule="auto"/>
                          <w:rPr>
                            <w:rFonts w:ascii="David" w:hAnsi="David" w:cs="David"/>
                            <w:i w:val="0"/>
                            <w:iCs w:val="0"/>
                            <w:noProof/>
                            <w:color w:val="000000" w:themeColor="text1"/>
                            <w:sz w:val="20"/>
                            <w:szCs w:val="20"/>
                          </w:rPr>
                        </w:pPr>
                        <w:bookmarkStart w:id="414" w:name="figure_2"/>
                        <w:r w:rsidRPr="0014239F">
                          <w:rPr>
                            <w:rFonts w:ascii="David" w:hAnsi="David" w:cs="David" w:hint="cs"/>
                            <w:b/>
                            <w:bCs/>
                            <w:i w:val="0"/>
                            <w:iCs w:val="0"/>
                            <w:color w:val="000000" w:themeColor="text1"/>
                            <w:sz w:val="20"/>
                            <w:szCs w:val="20"/>
                          </w:rPr>
                          <w:t xml:space="preserve">Figure </w:t>
                        </w:r>
                        <w:r w:rsidRPr="0014239F">
                          <w:rPr>
                            <w:rFonts w:ascii="David" w:hAnsi="David" w:cs="David" w:hint="cs"/>
                            <w:b/>
                            <w:bCs/>
                            <w:i w:val="0"/>
                            <w:iCs w:val="0"/>
                            <w:color w:val="000000" w:themeColor="text1"/>
                            <w:sz w:val="20"/>
                            <w:szCs w:val="20"/>
                          </w:rPr>
                          <w:fldChar w:fldCharType="begin"/>
                        </w:r>
                        <w:r w:rsidRPr="0014239F">
                          <w:rPr>
                            <w:rFonts w:ascii="David" w:hAnsi="David" w:cs="David" w:hint="cs"/>
                            <w:b/>
                            <w:bCs/>
                            <w:i w:val="0"/>
                            <w:iCs w:val="0"/>
                            <w:color w:val="000000" w:themeColor="text1"/>
                            <w:sz w:val="20"/>
                            <w:szCs w:val="20"/>
                          </w:rPr>
                          <w:instrText xml:space="preserve"> SEQ Figure \* ARABIC </w:instrText>
                        </w:r>
                        <w:r w:rsidRPr="0014239F">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2</w:t>
                        </w:r>
                        <w:r w:rsidRPr="0014239F">
                          <w:rPr>
                            <w:rFonts w:ascii="David" w:hAnsi="David" w:cs="David" w:hint="cs"/>
                            <w:b/>
                            <w:bCs/>
                            <w:i w:val="0"/>
                            <w:iCs w:val="0"/>
                            <w:color w:val="000000" w:themeColor="text1"/>
                            <w:sz w:val="20"/>
                            <w:szCs w:val="20"/>
                          </w:rPr>
                          <w:fldChar w:fldCharType="end"/>
                        </w:r>
                        <w:r w:rsidRPr="0014239F">
                          <w:rPr>
                            <w:rFonts w:ascii="David" w:hAnsi="David" w:cs="David" w:hint="cs"/>
                            <w:b/>
                            <w:bCs/>
                            <w:i w:val="0"/>
                            <w:iCs w:val="0"/>
                            <w:color w:val="000000" w:themeColor="text1"/>
                            <w:sz w:val="20"/>
                            <w:szCs w:val="20"/>
                          </w:rPr>
                          <w:t>.</w:t>
                        </w:r>
                        <w:r w:rsidRPr="006F1036">
                          <w:rPr>
                            <w:rFonts w:ascii="David" w:hAnsi="David" w:cs="David" w:hint="cs"/>
                            <w:i w:val="0"/>
                            <w:iCs w:val="0"/>
                            <w:color w:val="000000" w:themeColor="text1"/>
                            <w:sz w:val="20"/>
                            <w:szCs w:val="20"/>
                          </w:rPr>
                          <w:t xml:space="preserve"> </w:t>
                        </w:r>
                        <w:bookmarkEnd w:id="414"/>
                        <w:r w:rsidRPr="006F1036">
                          <w:rPr>
                            <w:rFonts w:ascii="David" w:hAnsi="David" w:cs="David" w:hint="cs"/>
                            <w:i w:val="0"/>
                            <w:iCs w:val="0"/>
                            <w:color w:val="000000" w:themeColor="text1"/>
                            <w:sz w:val="20"/>
                            <w:szCs w:val="20"/>
                          </w:rPr>
                          <w:t>Windrose distribution of wind</w:t>
                        </w:r>
                        <w:r>
                          <w:rPr>
                            <w:rFonts w:ascii="David" w:hAnsi="David" w:cs="David"/>
                            <w:i w:val="0"/>
                            <w:iCs w:val="0"/>
                            <w:color w:val="000000" w:themeColor="text1"/>
                            <w:sz w:val="20"/>
                            <w:szCs w:val="20"/>
                          </w:rPr>
                          <w:t xml:space="preserve"> data </w:t>
                        </w:r>
                        <w:r w:rsidRPr="006F1036">
                          <w:rPr>
                            <w:rFonts w:ascii="David" w:hAnsi="David" w:cs="David" w:hint="cs"/>
                            <w:i w:val="0"/>
                            <w:iCs w:val="0"/>
                            <w:color w:val="000000" w:themeColor="text1"/>
                            <w:sz w:val="20"/>
                            <w:szCs w:val="20"/>
                          </w:rPr>
                          <w:t xml:space="preserve">used in the initial simulation. </w:t>
                        </w:r>
                        <w:r>
                          <w:rPr>
                            <w:rFonts w:ascii="David" w:hAnsi="David" w:cs="David"/>
                            <w:i w:val="0"/>
                            <w:iCs w:val="0"/>
                            <w:color w:val="000000" w:themeColor="text1"/>
                            <w:sz w:val="20"/>
                            <w:szCs w:val="20"/>
                          </w:rPr>
                          <w:t xml:space="preserve">Color represents speed distribution (in percentage) in each direction category. </w:t>
                        </w:r>
                        <w:r w:rsidRPr="006F1036">
                          <w:rPr>
                            <w:rFonts w:ascii="David" w:hAnsi="David" w:cs="David" w:hint="cs"/>
                            <w:i w:val="0"/>
                            <w:iCs w:val="0"/>
                            <w:color w:val="000000" w:themeColor="text1"/>
                            <w:sz w:val="20"/>
                            <w:szCs w:val="20"/>
                          </w:rPr>
                          <w:t xml:space="preserve">Data obtained from IMS for </w:t>
                        </w:r>
                        <w:proofErr w:type="spellStart"/>
                        <w:r w:rsidRPr="006F1036">
                          <w:rPr>
                            <w:rFonts w:ascii="David" w:hAnsi="David" w:cs="David" w:hint="cs"/>
                            <w:i w:val="0"/>
                            <w:iCs w:val="0"/>
                            <w:color w:val="000000" w:themeColor="text1"/>
                            <w:sz w:val="20"/>
                            <w:szCs w:val="20"/>
                          </w:rPr>
                          <w:t>Hadera</w:t>
                        </w:r>
                        <w:proofErr w:type="spellEnd"/>
                        <w:r w:rsidRPr="006F1036">
                          <w:rPr>
                            <w:rFonts w:ascii="David" w:hAnsi="David" w:cs="David" w:hint="cs"/>
                            <w:i w:val="0"/>
                            <w:iCs w:val="0"/>
                            <w:color w:val="000000" w:themeColor="text1"/>
                            <w:sz w:val="20"/>
                            <w:szCs w:val="20"/>
                          </w:rPr>
                          <w:t>-port station.</w:t>
                        </w:r>
                      </w:p>
                    </w:txbxContent>
                  </v:textbox>
                </v:shape>
                <w10:wrap type="square"/>
              </v:group>
            </w:pict>
          </mc:Fallback>
        </mc:AlternateContent>
      </w:r>
      <w:bookmarkEnd w:id="407"/>
      <w:bookmarkEnd w:id="410"/>
    </w:p>
    <w:p w14:paraId="649C941E" w14:textId="77777777" w:rsidR="00997062" w:rsidRDefault="00997062" w:rsidP="000E0094">
      <w:pPr>
        <w:ind w:right="-2"/>
        <w:rPr>
          <w:rFonts w:cs="David"/>
        </w:rPr>
      </w:pPr>
    </w:p>
    <w:p w14:paraId="6D10336A" w14:textId="638BA66D" w:rsidR="002D5291" w:rsidRDefault="002D5291">
      <w:pPr>
        <w:ind w:right="-2" w:firstLine="576"/>
        <w:rPr>
          <w:rFonts w:cs="David"/>
          <w:color w:val="000000" w:themeColor="text1"/>
        </w:rPr>
      </w:pPr>
      <w:del w:id="415" w:author="Idit Balachsan" w:date="2019-11-13T13:04:00Z">
        <w:r w:rsidRPr="00A10451" w:rsidDel="007B207E">
          <w:rPr>
            <w:rFonts w:cs="David" w:hint="cs"/>
          </w:rPr>
          <w:delText>Hourly m</w:delText>
        </w:r>
      </w:del>
      <w:del w:id="416" w:author="Idit Balachsan" w:date="2019-11-13T13:08:00Z">
        <w:r w:rsidRPr="00A10451" w:rsidDel="009E797A">
          <w:rPr>
            <w:rFonts w:cs="David" w:hint="cs"/>
          </w:rPr>
          <w:delText>ean w</w:delText>
        </w:r>
      </w:del>
      <w:ins w:id="417" w:author="Idit Balachsan" w:date="2019-11-13T13:08:00Z">
        <w:r w:rsidR="009E797A">
          <w:rPr>
            <w:rFonts w:cs="David"/>
          </w:rPr>
          <w:t>W</w:t>
        </w:r>
      </w:ins>
      <w:r w:rsidRPr="00A10451">
        <w:rPr>
          <w:rFonts w:cs="David" w:hint="cs"/>
        </w:rPr>
        <w:t xml:space="preserve">ind directions </w:t>
      </w:r>
      <w:r>
        <w:rPr>
          <w:rFonts w:cs="David"/>
        </w:rPr>
        <w:t>were</w:t>
      </w:r>
      <w:r w:rsidRPr="00A10451">
        <w:rPr>
          <w:rFonts w:cs="David" w:hint="cs"/>
        </w:rPr>
        <w:t xml:space="preserve"> binned into </w:t>
      </w:r>
      <w:r>
        <w:rPr>
          <w:rFonts w:cs="David"/>
        </w:rPr>
        <w:t>8</w:t>
      </w:r>
      <w:r w:rsidRPr="00A10451">
        <w:rPr>
          <w:rFonts w:cs="David" w:hint="cs"/>
        </w:rPr>
        <w:t xml:space="preserve"> categories (</w:t>
      </w:r>
      <w:r>
        <w:rPr>
          <w:rFonts w:cs="David"/>
        </w:rPr>
        <w:t>4</w:t>
      </w:r>
      <w:r w:rsidRPr="00A10451">
        <w:rPr>
          <w:rFonts w:cs="David" w:hint="cs"/>
        </w:rPr>
        <w:t>5</w:t>
      </w:r>
      <w:r w:rsidR="001D0ACF">
        <w:rPr>
          <w:rFonts w:cs="David"/>
          <w:vertAlign w:val="superscript"/>
        </w:rPr>
        <w:t xml:space="preserve"> </w:t>
      </w:r>
      <w:r w:rsidR="001D0ACF">
        <w:rPr>
          <w:rFonts w:cs="David"/>
        </w:rPr>
        <w:t>degrees</w:t>
      </w:r>
      <w:r w:rsidRPr="00A10451">
        <w:rPr>
          <w:rFonts w:cs="David" w:hint="cs"/>
        </w:rPr>
        <w:t xml:space="preserve"> each) and </w:t>
      </w:r>
      <w:del w:id="418" w:author="Idit Balachsan" w:date="2019-11-13T13:06:00Z">
        <w:r w:rsidRPr="00A10451" w:rsidDel="007B207E">
          <w:rPr>
            <w:rFonts w:cs="David" w:hint="cs"/>
          </w:rPr>
          <w:delText xml:space="preserve">hourly </w:delText>
        </w:r>
      </w:del>
      <w:del w:id="419" w:author="Idit Balachsan" w:date="2019-11-13T13:08:00Z">
        <w:r w:rsidRPr="00A10451" w:rsidDel="009E797A">
          <w:rPr>
            <w:rFonts w:cs="David" w:hint="cs"/>
          </w:rPr>
          <w:delText xml:space="preserve">mean </w:delText>
        </w:r>
      </w:del>
      <w:r w:rsidRPr="00A10451">
        <w:rPr>
          <w:rFonts w:cs="David" w:hint="cs"/>
        </w:rPr>
        <w:t xml:space="preserve">wind speeds into </w:t>
      </w:r>
      <w:del w:id="420" w:author="Idit Balachsan" w:date="2019-11-13T13:06:00Z">
        <w:r w:rsidRPr="00A10451" w:rsidDel="00907C83">
          <w:rPr>
            <w:rFonts w:cs="David" w:hint="cs"/>
          </w:rPr>
          <w:delText xml:space="preserve">7 </w:delText>
        </w:r>
      </w:del>
      <w:ins w:id="421" w:author="Idit Balachsan" w:date="2019-11-13T13:06:00Z">
        <w:r w:rsidR="00907C83">
          <w:rPr>
            <w:rFonts w:cs="David"/>
          </w:rPr>
          <w:t>6</w:t>
        </w:r>
        <w:r w:rsidR="00907C83" w:rsidRPr="00A10451">
          <w:rPr>
            <w:rFonts w:cs="David" w:hint="cs"/>
          </w:rPr>
          <w:t xml:space="preserve"> </w:t>
        </w:r>
      </w:ins>
      <w:r w:rsidRPr="00A10451">
        <w:rPr>
          <w:rFonts w:cs="David" w:hint="cs"/>
        </w:rPr>
        <w:t>categories (</w:t>
      </w:r>
      <w:del w:id="422" w:author="Idit Balachsan" w:date="2019-11-13T13:06:00Z">
        <w:r w:rsidRPr="00A10451" w:rsidDel="00907C83">
          <w:rPr>
            <w:rFonts w:cs="David" w:hint="cs"/>
          </w:rPr>
          <w:delText>&lt;1</w:delText>
        </w:r>
      </w:del>
      <w:ins w:id="423" w:author="Idit Balachsan" w:date="2019-11-13T13:06:00Z">
        <w:r w:rsidR="00907C83">
          <w:rPr>
            <w:rFonts w:cs="David"/>
          </w:rPr>
          <w:t>0-2</w:t>
        </w:r>
      </w:ins>
      <w:r w:rsidRPr="00A10451">
        <w:rPr>
          <w:rFonts w:cs="David" w:hint="cs"/>
        </w:rPr>
        <w:t>,</w:t>
      </w:r>
      <w:del w:id="424" w:author="Idit Balachsan" w:date="2019-11-13T13:06:00Z">
        <w:r w:rsidRPr="00A10451" w:rsidDel="00907C83">
          <w:rPr>
            <w:rFonts w:cs="David" w:hint="cs"/>
          </w:rPr>
          <w:delText xml:space="preserve"> 1-2,</w:delText>
        </w:r>
      </w:del>
      <w:ins w:id="425" w:author="Idit Balachsan" w:date="2019-11-13T13:06:00Z">
        <w:r w:rsidR="00907C83">
          <w:rPr>
            <w:rFonts w:cs="David"/>
          </w:rPr>
          <w:t xml:space="preserve"> </w:t>
        </w:r>
      </w:ins>
      <w:del w:id="426" w:author="Idit Balachsan" w:date="2019-11-13T13:06:00Z">
        <w:r w:rsidRPr="00A10451" w:rsidDel="00907C83">
          <w:rPr>
            <w:rFonts w:cs="David" w:hint="cs"/>
          </w:rPr>
          <w:delText xml:space="preserve"> </w:delText>
        </w:r>
      </w:del>
      <w:r w:rsidRPr="00A10451">
        <w:rPr>
          <w:rFonts w:cs="David" w:hint="cs"/>
        </w:rPr>
        <w:t>2-4, 4-6, 6-8, 8-10, &gt;10 m</w:t>
      </w:r>
      <w:r w:rsidR="00800C82">
        <w:rPr>
          <w:rFonts w:cs="David"/>
        </w:rPr>
        <w:t xml:space="preserve"> s</w:t>
      </w:r>
      <w:r w:rsidR="00800C82" w:rsidRPr="00800C82">
        <w:rPr>
          <w:rFonts w:cs="David"/>
          <w:vertAlign w:val="superscript"/>
        </w:rPr>
        <w:t>-1</w:t>
      </w:r>
      <w:r w:rsidRPr="00A10451">
        <w:rPr>
          <w:rFonts w:cs="David" w:hint="cs"/>
        </w:rPr>
        <w:t xml:space="preserve">). With six possible </w:t>
      </w:r>
      <w:proofErr w:type="spellStart"/>
      <w:r w:rsidRPr="00A10451">
        <w:rPr>
          <w:rFonts w:cs="David" w:hint="cs"/>
        </w:rPr>
        <w:t>Pasquill</w:t>
      </w:r>
      <w:proofErr w:type="spellEnd"/>
      <w:r w:rsidRPr="00A10451">
        <w:rPr>
          <w:rFonts w:cs="David" w:hint="cs"/>
        </w:rPr>
        <w:t xml:space="preserve">–Gifford classes for atmospheric stability (A-F), </w:t>
      </w:r>
      <w:del w:id="427" w:author="Idit Balachsan" w:date="2019-11-13T13:07:00Z">
        <w:r w:rsidDel="009E797A">
          <w:rPr>
            <w:rFonts w:cs="David"/>
          </w:rPr>
          <w:delText>336</w:delText>
        </w:r>
        <w:r w:rsidRPr="00A10451" w:rsidDel="009E797A">
          <w:rPr>
            <w:rFonts w:cs="David" w:hint="cs"/>
          </w:rPr>
          <w:delText xml:space="preserve"> </w:delText>
        </w:r>
      </w:del>
      <w:ins w:id="428" w:author="Idit Balachsan" w:date="2019-11-13T13:07:00Z">
        <w:r w:rsidR="009E797A">
          <w:rPr>
            <w:rFonts w:cs="David"/>
          </w:rPr>
          <w:t>288</w:t>
        </w:r>
        <w:r w:rsidR="009E797A" w:rsidRPr="00A10451">
          <w:rPr>
            <w:rFonts w:cs="David" w:hint="cs"/>
          </w:rPr>
          <w:t xml:space="preserve"> </w:t>
        </w:r>
      </w:ins>
      <w:r w:rsidRPr="00A10451">
        <w:rPr>
          <w:rFonts w:cs="David" w:hint="cs"/>
        </w:rPr>
        <w:t xml:space="preserve">weather </w:t>
      </w:r>
      <w:r>
        <w:rPr>
          <w:rFonts w:cs="David"/>
        </w:rPr>
        <w:t>states</w:t>
      </w:r>
      <w:r w:rsidRPr="00A10451">
        <w:rPr>
          <w:rFonts w:cs="David" w:hint="cs"/>
        </w:rPr>
        <w:t xml:space="preserve"> exist</w:t>
      </w:r>
      <w:r>
        <w:rPr>
          <w:rFonts w:cs="David"/>
        </w:rPr>
        <w:t xml:space="preserve">. </w:t>
      </w:r>
      <w:r w:rsidR="00510F7A">
        <w:rPr>
          <w:rFonts w:cs="David"/>
        </w:rPr>
        <w:t xml:space="preserve">The Gaussian plume model was applied with each </w:t>
      </w:r>
      <w:r w:rsidR="00510F7A" w:rsidRPr="00A10451">
        <w:rPr>
          <w:rFonts w:cs="David" w:hint="cs"/>
        </w:rPr>
        <w:t xml:space="preserve">weather </w:t>
      </w:r>
      <w:r w:rsidR="00510F7A">
        <w:rPr>
          <w:rFonts w:cs="David"/>
        </w:rPr>
        <w:t xml:space="preserve">state </w:t>
      </w:r>
      <w:r w:rsidR="00510F7A" w:rsidRPr="00A10451">
        <w:rPr>
          <w:rFonts w:cs="David" w:hint="cs"/>
        </w:rPr>
        <w:t>combination</w:t>
      </w:r>
      <w:r w:rsidR="00510F7A">
        <w:rPr>
          <w:rFonts w:cs="David"/>
        </w:rPr>
        <w:t xml:space="preserve">, using the mean value of each wind speed and direction category. </w:t>
      </w:r>
      <w:r w:rsidRPr="00A10451">
        <w:rPr>
          <w:rFonts w:cs="David" w:hint="cs"/>
          <w:color w:val="000000"/>
        </w:rPr>
        <w:t xml:space="preserve">For our </w:t>
      </w:r>
      <w:r>
        <w:rPr>
          <w:rFonts w:cs="David"/>
          <w:color w:val="000000"/>
        </w:rPr>
        <w:t xml:space="preserve">initial </w:t>
      </w:r>
      <w:r w:rsidRPr="00A10451">
        <w:rPr>
          <w:rFonts w:cs="David" w:hint="cs"/>
          <w:color w:val="000000"/>
        </w:rPr>
        <w:t>simulation, we used 10</w:t>
      </w:r>
      <w:r>
        <w:rPr>
          <w:rFonts w:cs="David"/>
          <w:color w:val="000000"/>
        </w:rPr>
        <w:t>-</w:t>
      </w:r>
      <w:r w:rsidRPr="00A10451">
        <w:rPr>
          <w:rFonts w:cs="David" w:hint="cs"/>
          <w:color w:val="000000"/>
        </w:rPr>
        <w:t>min</w:t>
      </w:r>
      <w:r>
        <w:rPr>
          <w:rFonts w:cs="David"/>
          <w:color w:val="000000"/>
        </w:rPr>
        <w:t>utes</w:t>
      </w:r>
      <w:r w:rsidRPr="00A10451">
        <w:rPr>
          <w:rFonts w:cs="David" w:hint="cs"/>
          <w:color w:val="000000"/>
        </w:rPr>
        <w:t xml:space="preserve"> wind data </w:t>
      </w:r>
      <w:r>
        <w:rPr>
          <w:rFonts w:cs="David"/>
          <w:color w:val="000000"/>
        </w:rPr>
        <w:t xml:space="preserve">from </w:t>
      </w:r>
      <w:proofErr w:type="spellStart"/>
      <w:r>
        <w:rPr>
          <w:rFonts w:cs="David"/>
          <w:color w:val="000000"/>
        </w:rPr>
        <w:t>Hadera</w:t>
      </w:r>
      <w:proofErr w:type="spellEnd"/>
      <w:r>
        <w:rPr>
          <w:rFonts w:cs="David"/>
          <w:color w:val="000000"/>
        </w:rPr>
        <w:t>-port</w:t>
      </w:r>
      <w:r w:rsidRPr="00A10451">
        <w:rPr>
          <w:rFonts w:cs="David" w:hint="cs"/>
          <w:color w:val="000000"/>
        </w:rPr>
        <w:t xml:space="preserve"> </w:t>
      </w:r>
      <w:r>
        <w:rPr>
          <w:rFonts w:cs="David"/>
          <w:color w:val="000000"/>
        </w:rPr>
        <w:t xml:space="preserve">station, </w:t>
      </w:r>
      <w:r w:rsidRPr="00A10451">
        <w:rPr>
          <w:rFonts w:cs="David" w:hint="cs"/>
          <w:color w:val="000000"/>
        </w:rPr>
        <w:t xml:space="preserve">obtained from the Israel Meteorological Service (IMS) for the years </w:t>
      </w:r>
      <w:r w:rsidRPr="00D51F8A">
        <w:rPr>
          <w:rFonts w:cs="David"/>
          <w:color w:val="000000" w:themeColor="text1"/>
        </w:rPr>
        <w:t>2004-2018</w:t>
      </w:r>
      <w:r w:rsidR="000E0094">
        <w:rPr>
          <w:rFonts w:cs="David"/>
          <w:color w:val="000000" w:themeColor="text1"/>
        </w:rPr>
        <w:t xml:space="preserve">, </w:t>
      </w:r>
      <w:r w:rsidR="00514E88">
        <w:rPr>
          <w:rFonts w:cs="David"/>
          <w:color w:val="000000" w:themeColor="text1"/>
        </w:rPr>
        <w:t>to derive frequencies of each binned categor</w:t>
      </w:r>
      <w:r w:rsidR="00C902B2">
        <w:rPr>
          <w:rFonts w:cs="David"/>
          <w:color w:val="000000" w:themeColor="text1"/>
        </w:rPr>
        <w:t>y</w:t>
      </w:r>
      <w:r w:rsidR="007E4F35">
        <w:rPr>
          <w:rFonts w:cs="David"/>
          <w:color w:val="000000" w:themeColor="text1"/>
        </w:rPr>
        <w:t xml:space="preserve"> (</w:t>
      </w:r>
      <w:r w:rsidR="00514E88">
        <w:rPr>
          <w:rFonts w:cs="David"/>
          <w:color w:val="000000" w:themeColor="text1"/>
        </w:rPr>
        <w:t xml:space="preserve">see Section </w:t>
      </w:r>
      <w:r w:rsidR="0021682C">
        <w:rPr>
          <w:rFonts w:cs="David"/>
          <w:color w:val="000000" w:themeColor="text1"/>
        </w:rPr>
        <w:fldChar w:fldCharType="begin"/>
      </w:r>
      <w:r w:rsidR="0021682C">
        <w:rPr>
          <w:rFonts w:cs="David"/>
          <w:color w:val="000000" w:themeColor="text1"/>
        </w:rPr>
        <w:instrText xml:space="preserve"> REF _Ref14950458 \r \h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5.2.3</w:t>
      </w:r>
      <w:r w:rsidR="0021682C">
        <w:rPr>
          <w:rFonts w:cs="David"/>
          <w:color w:val="000000" w:themeColor="text1"/>
        </w:rPr>
        <w:fldChar w:fldCharType="end"/>
      </w:r>
      <w:r w:rsidR="007E4F35">
        <w:rPr>
          <w:rFonts w:cs="David"/>
          <w:color w:val="000000" w:themeColor="text1"/>
        </w:rPr>
        <w:t>).</w:t>
      </w:r>
      <w:r w:rsidR="006D03BB">
        <w:rPr>
          <w:rFonts w:cs="David"/>
          <w:color w:val="000000" w:themeColor="text1"/>
        </w:rPr>
        <w:t xml:space="preserve"> Figure</w:t>
      </w:r>
      <w:r w:rsidR="007E4F35">
        <w:rPr>
          <w:rFonts w:cs="David"/>
          <w:color w:val="000000" w:themeColor="text1"/>
        </w:rPr>
        <w:t xml:space="preserve"> </w:t>
      </w:r>
      <w:r w:rsidRPr="002F379E">
        <w:rPr>
          <w:rFonts w:cs="David"/>
          <w:color w:val="000000" w:themeColor="text1"/>
        </w:rPr>
        <w:fldChar w:fldCharType="begin"/>
      </w:r>
      <w:r w:rsidRPr="002F379E">
        <w:rPr>
          <w:rFonts w:cs="David"/>
          <w:color w:val="000000" w:themeColor="text1"/>
        </w:rPr>
        <w:instrText xml:space="preserve"> REF figure_2 </w:instrText>
      </w:r>
      <w:r w:rsidR="006D03BB">
        <w:rPr>
          <w:rFonts w:cs="David"/>
          <w:color w:val="000000" w:themeColor="text1"/>
        </w:rPr>
        <w:instrText xml:space="preserve">\# 0 </w:instrText>
      </w:r>
      <w:r w:rsidRPr="002F379E">
        <w:rPr>
          <w:rFonts w:cs="David"/>
          <w:color w:val="000000" w:themeColor="text1"/>
        </w:rPr>
        <w:instrText xml:space="preserve">\h  \* MERGEFORMAT </w:instrText>
      </w:r>
      <w:r w:rsidRPr="002F379E">
        <w:rPr>
          <w:rFonts w:cs="David"/>
          <w:color w:val="000000" w:themeColor="text1"/>
        </w:rPr>
      </w:r>
      <w:r w:rsidRPr="002F379E">
        <w:rPr>
          <w:rFonts w:cs="David"/>
          <w:color w:val="000000" w:themeColor="text1"/>
        </w:rPr>
        <w:fldChar w:fldCharType="separate"/>
      </w:r>
      <w:r w:rsidR="00587E2C">
        <w:rPr>
          <w:rFonts w:cs="David"/>
          <w:color w:val="000000" w:themeColor="text1"/>
        </w:rPr>
        <w:t>2</w:t>
      </w:r>
      <w:r w:rsidRPr="002F379E">
        <w:rPr>
          <w:rFonts w:cs="David"/>
          <w:color w:val="000000" w:themeColor="text1"/>
        </w:rPr>
        <w:fldChar w:fldCharType="end"/>
      </w:r>
      <w:r w:rsidR="006D03BB">
        <w:rPr>
          <w:rFonts w:cs="David"/>
          <w:color w:val="000000" w:themeColor="text1"/>
        </w:rPr>
        <w:t xml:space="preserve"> </w:t>
      </w:r>
      <w:r w:rsidRPr="002F379E">
        <w:rPr>
          <w:rFonts w:cs="David"/>
          <w:color w:val="000000" w:themeColor="text1"/>
        </w:rPr>
        <w:t xml:space="preserve">shows </w:t>
      </w:r>
      <w:r>
        <w:rPr>
          <w:rFonts w:cs="David"/>
          <w:color w:val="000000" w:themeColor="text1"/>
        </w:rPr>
        <w:t xml:space="preserve">the </w:t>
      </w:r>
      <w:proofErr w:type="spellStart"/>
      <w:r w:rsidR="00132890">
        <w:rPr>
          <w:rFonts w:cs="David"/>
          <w:color w:val="000000" w:themeColor="text1"/>
        </w:rPr>
        <w:t>w</w:t>
      </w:r>
      <w:r>
        <w:rPr>
          <w:rFonts w:cs="David"/>
          <w:color w:val="000000" w:themeColor="text1"/>
        </w:rPr>
        <w:t>indrose</w:t>
      </w:r>
      <w:proofErr w:type="spellEnd"/>
      <w:r>
        <w:rPr>
          <w:rFonts w:cs="David"/>
          <w:color w:val="000000" w:themeColor="text1"/>
        </w:rPr>
        <w:t xml:space="preserve"> distribution of winds used in the initial simulation</w:t>
      </w:r>
      <w:r w:rsidR="00DD2B67">
        <w:rPr>
          <w:rFonts w:cs="David"/>
          <w:color w:val="000000" w:themeColor="text1"/>
        </w:rPr>
        <w:t>.</w:t>
      </w:r>
      <w:r w:rsidR="00376F14">
        <w:rPr>
          <w:rFonts w:cs="David"/>
          <w:color w:val="000000" w:themeColor="text1"/>
        </w:rPr>
        <w:t xml:space="preserve"> </w:t>
      </w:r>
      <w:r w:rsidR="00AE608B">
        <w:rPr>
          <w:rFonts w:cs="David"/>
          <w:color w:val="000000" w:themeColor="text1"/>
        </w:rPr>
        <w:t xml:space="preserve">The taken wind data </w:t>
      </w:r>
      <w:r w:rsidR="00DB6822">
        <w:rPr>
          <w:rFonts w:cs="David"/>
          <w:color w:val="000000" w:themeColor="text1"/>
        </w:rPr>
        <w:t>are</w:t>
      </w:r>
      <w:r w:rsidR="00AE608B">
        <w:rPr>
          <w:rFonts w:cs="David"/>
          <w:color w:val="000000" w:themeColor="text1"/>
        </w:rPr>
        <w:t xml:space="preserve"> characterized by </w:t>
      </w:r>
      <w:r w:rsidR="00A3012C">
        <w:rPr>
          <w:rFonts w:cs="David"/>
          <w:color w:val="000000" w:themeColor="text1"/>
        </w:rPr>
        <w:t xml:space="preserve">a </w:t>
      </w:r>
      <w:r w:rsidR="00AE608B">
        <w:rPr>
          <w:rFonts w:cs="David"/>
          <w:color w:val="000000" w:themeColor="text1"/>
        </w:rPr>
        <w:t>bi-model distribution</w:t>
      </w:r>
      <w:r w:rsidR="007E4349">
        <w:rPr>
          <w:rFonts w:cs="David"/>
          <w:color w:val="000000" w:themeColor="text1"/>
        </w:rPr>
        <w:t xml:space="preserve"> </w:t>
      </w:r>
      <w:r w:rsidR="00DB6822">
        <w:rPr>
          <w:rFonts w:cs="David"/>
          <w:color w:val="000000" w:themeColor="text1"/>
        </w:rPr>
        <w:t>-</w:t>
      </w:r>
      <w:r w:rsidR="00A3012C">
        <w:rPr>
          <w:rFonts w:cs="David"/>
          <w:color w:val="000000" w:themeColor="text1"/>
        </w:rPr>
        <w:t xml:space="preserve"> </w:t>
      </w:r>
      <w:r w:rsidR="007E4349">
        <w:rPr>
          <w:rFonts w:cs="David"/>
          <w:color w:val="000000" w:themeColor="text1"/>
        </w:rPr>
        <w:t xml:space="preserve">comprised of </w:t>
      </w:r>
      <w:r w:rsidR="00A3012C">
        <w:rPr>
          <w:rFonts w:cs="David"/>
          <w:color w:val="000000" w:themeColor="text1"/>
        </w:rPr>
        <w:t xml:space="preserve">west winds of relatively high speeds compared </w:t>
      </w:r>
      <w:r w:rsidR="00DA2A2B">
        <w:rPr>
          <w:rFonts w:cs="David"/>
          <w:color w:val="000000" w:themeColor="text1"/>
        </w:rPr>
        <w:t>to</w:t>
      </w:r>
      <w:r w:rsidR="00A3012C">
        <w:rPr>
          <w:rFonts w:cs="David"/>
          <w:color w:val="000000" w:themeColor="text1"/>
        </w:rPr>
        <w:t xml:space="preserve"> east winds of low</w:t>
      </w:r>
      <w:r w:rsidR="00FD316C">
        <w:rPr>
          <w:rFonts w:cs="David"/>
          <w:color w:val="000000" w:themeColor="text1"/>
        </w:rPr>
        <w:t>er</w:t>
      </w:r>
      <w:r w:rsidR="00A3012C">
        <w:rPr>
          <w:rFonts w:cs="David"/>
          <w:color w:val="000000" w:themeColor="text1"/>
        </w:rPr>
        <w:t xml:space="preserve"> speeds.</w:t>
      </w:r>
      <w:r w:rsidR="00607509">
        <w:rPr>
          <w:rFonts w:cs="David"/>
          <w:color w:val="000000" w:themeColor="text1"/>
        </w:rPr>
        <w:t xml:space="preserve"> </w:t>
      </w:r>
      <w:r w:rsidR="007677F1">
        <w:rPr>
          <w:rFonts w:cs="David"/>
          <w:color w:val="000000" w:themeColor="text1"/>
        </w:rPr>
        <w:t>The vector-average wind speed and direction is 0.9 m</w:t>
      </w:r>
      <w:r w:rsidR="00AC4EBE">
        <w:rPr>
          <w:rFonts w:cs="David"/>
          <w:color w:val="000000" w:themeColor="text1"/>
        </w:rPr>
        <w:t xml:space="preserve"> s</w:t>
      </w:r>
      <w:r w:rsidR="00AC4EBE" w:rsidRPr="00AC4EBE">
        <w:rPr>
          <w:rFonts w:cs="David"/>
          <w:color w:val="000000" w:themeColor="text1"/>
          <w:vertAlign w:val="superscript"/>
        </w:rPr>
        <w:t>-1</w:t>
      </w:r>
      <w:r w:rsidR="007677F1">
        <w:rPr>
          <w:rFonts w:cs="David"/>
          <w:color w:val="000000" w:themeColor="text1"/>
        </w:rPr>
        <w:t xml:space="preserve"> and </w:t>
      </w:r>
      <w:r w:rsidR="007677F1" w:rsidRPr="007677F1">
        <w:rPr>
          <w:rFonts w:cs="David"/>
          <w:color w:val="000000" w:themeColor="text1"/>
        </w:rPr>
        <w:t>298</w:t>
      </w:r>
      <w:r w:rsidR="00AC4EBE">
        <w:rPr>
          <w:rFonts w:cs="David"/>
          <w:color w:val="000000" w:themeColor="text1"/>
        </w:rPr>
        <w:t xml:space="preserve"> degrees</w:t>
      </w:r>
      <w:r w:rsidR="007677F1">
        <w:rPr>
          <w:rFonts w:cs="David"/>
          <w:color w:val="000000" w:themeColor="text1"/>
        </w:rPr>
        <w:t xml:space="preserve">, respectively. </w:t>
      </w:r>
      <w:r w:rsidR="007677F1">
        <w:rPr>
          <w:rFonts w:cs="David"/>
          <w:color w:val="000000" w:themeColor="text1"/>
        </w:rPr>
        <w:lastRenderedPageBreak/>
        <w:t>Scalar-average wind speed is 4.2 m</w:t>
      </w:r>
      <w:r w:rsidR="00530979">
        <w:rPr>
          <w:rFonts w:cs="David"/>
          <w:color w:val="000000" w:themeColor="text1"/>
        </w:rPr>
        <w:t xml:space="preserve"> s</w:t>
      </w:r>
      <w:r w:rsidR="00530979" w:rsidRPr="00530979">
        <w:rPr>
          <w:rFonts w:cs="David"/>
          <w:color w:val="000000" w:themeColor="text1"/>
          <w:vertAlign w:val="superscript"/>
        </w:rPr>
        <w:t>-1</w:t>
      </w:r>
      <w:r w:rsidR="007677F1">
        <w:rPr>
          <w:rFonts w:cs="David"/>
          <w:color w:val="000000" w:themeColor="text1"/>
        </w:rPr>
        <w:t xml:space="preserve">. </w:t>
      </w:r>
      <w:r w:rsidR="00C661B6" w:rsidRPr="007677F1">
        <w:rPr>
          <w:rFonts w:cs="David"/>
          <w:color w:val="000000" w:themeColor="text1"/>
        </w:rPr>
        <w:t>D</w:t>
      </w:r>
      <w:r w:rsidR="00866835" w:rsidRPr="007677F1">
        <w:rPr>
          <w:rFonts w:cs="David"/>
          <w:color w:val="000000" w:themeColor="text1"/>
        </w:rPr>
        <w:t>istribution</w:t>
      </w:r>
      <w:r w:rsidR="00607509">
        <w:rPr>
          <w:rFonts w:cs="David"/>
          <w:color w:val="000000" w:themeColor="text1"/>
        </w:rPr>
        <w:t xml:space="preserve"> of </w:t>
      </w:r>
      <w:r w:rsidR="000223D2">
        <w:rPr>
          <w:rFonts w:cs="David"/>
          <w:color w:val="000000" w:themeColor="text1"/>
        </w:rPr>
        <w:t xml:space="preserve">stability classes </w:t>
      </w:r>
      <w:r w:rsidR="00D73AA0">
        <w:rPr>
          <w:rFonts w:cs="David"/>
          <w:color w:val="000000" w:themeColor="text1"/>
        </w:rPr>
        <w:t>is</w:t>
      </w:r>
      <w:r w:rsidR="00866835">
        <w:rPr>
          <w:rFonts w:cs="David"/>
          <w:color w:val="000000" w:themeColor="text1"/>
        </w:rPr>
        <w:t xml:space="preserve"> as follows:</w:t>
      </w:r>
      <w:r w:rsidR="00D73AA0">
        <w:rPr>
          <w:rFonts w:cs="David"/>
          <w:color w:val="000000" w:themeColor="text1"/>
        </w:rPr>
        <w:t xml:space="preserve"> </w:t>
      </w:r>
      <w:r w:rsidR="00866835">
        <w:rPr>
          <w:rFonts w:cs="David"/>
          <w:color w:val="000000" w:themeColor="text1"/>
        </w:rPr>
        <w:t>A-</w:t>
      </w:r>
      <w:r w:rsidR="00D7673F">
        <w:rPr>
          <w:rFonts w:cs="David"/>
          <w:color w:val="000000" w:themeColor="text1"/>
        </w:rPr>
        <w:t>1%</w:t>
      </w:r>
      <w:r w:rsidR="00866835">
        <w:rPr>
          <w:rFonts w:cs="David"/>
          <w:color w:val="000000" w:themeColor="text1"/>
        </w:rPr>
        <w:t>, B</w:t>
      </w:r>
      <w:r w:rsidR="00D7673F">
        <w:rPr>
          <w:rFonts w:cs="David"/>
          <w:color w:val="000000" w:themeColor="text1"/>
        </w:rPr>
        <w:t>-1%, C-6%, D-78%, E-11%, F-3%</w:t>
      </w:r>
      <w:r w:rsidR="001A106C">
        <w:rPr>
          <w:rFonts w:cs="David"/>
          <w:color w:val="000000" w:themeColor="text1"/>
        </w:rPr>
        <w:t xml:space="preserve">, </w:t>
      </w:r>
      <w:r w:rsidR="00D73AA0">
        <w:rPr>
          <w:rFonts w:cs="David"/>
          <w:color w:val="000000" w:themeColor="text1"/>
        </w:rPr>
        <w:t>as</w:t>
      </w:r>
      <w:r w:rsidR="000223D2">
        <w:rPr>
          <w:rFonts w:cs="David"/>
          <w:color w:val="000000" w:themeColor="text1"/>
        </w:rPr>
        <w:t xml:space="preserve"> determined according to</w:t>
      </w:r>
      <w:r w:rsidR="00D73AA0">
        <w:rPr>
          <w:rFonts w:cs="David"/>
          <w:color w:val="000000" w:themeColor="text1"/>
        </w:rPr>
        <w:t xml:space="preserve"> the</w:t>
      </w:r>
      <w:r w:rsidR="000223D2">
        <w:rPr>
          <w:rFonts w:cs="David"/>
          <w:color w:val="000000" w:themeColor="text1"/>
        </w:rPr>
        <w:t xml:space="preserve"> </w:t>
      </w:r>
      <m:oMath>
        <m:sSub>
          <m:sSubPr>
            <m:ctrlPr>
              <w:rPr>
                <w:rFonts w:ascii="Cambria Math" w:hAnsi="Cambria Math" w:cs="David" w:hint="cs"/>
                <w:i/>
                <w:color w:val="000000"/>
              </w:rPr>
            </m:ctrlPr>
          </m:sSubPr>
          <m:e>
            <m:r>
              <w:rPr>
                <w:rFonts w:ascii="Cambria Math" w:hAnsi="Cambria Math" w:cs="David" w:hint="cs"/>
                <w:color w:val="000000"/>
              </w:rPr>
              <m:t>σ</m:t>
            </m:r>
          </m:e>
          <m:sub>
            <m:r>
              <w:rPr>
                <w:rFonts w:ascii="Cambria Math" w:hAnsi="Cambria Math" w:cs="David" w:hint="cs"/>
                <w:color w:val="000000"/>
              </w:rPr>
              <m:t>A</m:t>
            </m:r>
          </m:sub>
        </m:sSub>
      </m:oMath>
      <w:r w:rsidR="00D73AA0" w:rsidRPr="009E78A4">
        <w:rPr>
          <w:rFonts w:cs="David" w:hint="cs"/>
          <w:color w:val="000000" w:themeColor="text1"/>
        </w:rPr>
        <w:t xml:space="preserve"> method</w:t>
      </w:r>
      <w:r w:rsidR="00D73AA0">
        <w:rPr>
          <w:rFonts w:cs="David"/>
          <w:color w:val="000000" w:themeColor="text1"/>
        </w:rPr>
        <w:t xml:space="preserve"> (see Section </w:t>
      </w:r>
      <w:r w:rsidR="0021682C">
        <w:rPr>
          <w:rFonts w:cs="David"/>
          <w:color w:val="000000" w:themeColor="text1"/>
        </w:rPr>
        <w:fldChar w:fldCharType="begin"/>
      </w:r>
      <w:r w:rsidR="0021682C">
        <w:rPr>
          <w:rFonts w:cs="David"/>
          <w:color w:val="000000" w:themeColor="text1"/>
        </w:rPr>
        <w:instrText xml:space="preserve"> REF _Ref14950486 \r \h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5.1.2</w:t>
      </w:r>
      <w:r w:rsidR="0021682C">
        <w:rPr>
          <w:rFonts w:cs="David"/>
          <w:color w:val="000000" w:themeColor="text1"/>
        </w:rPr>
        <w:fldChar w:fldCharType="end"/>
      </w:r>
      <w:r w:rsidR="00D73AA0">
        <w:rPr>
          <w:rFonts w:cs="David"/>
          <w:color w:val="000000" w:themeColor="text1"/>
        </w:rPr>
        <w:t>)</w:t>
      </w:r>
      <w:r w:rsidR="00C661B6">
        <w:rPr>
          <w:rFonts w:cs="David"/>
          <w:color w:val="000000" w:themeColor="text1"/>
        </w:rPr>
        <w:t>.</w:t>
      </w:r>
    </w:p>
    <w:p w14:paraId="5408DF6B" w14:textId="77777777" w:rsidR="00AA6B28" w:rsidRPr="00C43610" w:rsidRDefault="00AA6B28" w:rsidP="00C43610">
      <w:pPr>
        <w:ind w:right="-2" w:firstLine="576"/>
        <w:rPr>
          <w:rFonts w:cs="David"/>
        </w:rPr>
      </w:pPr>
    </w:p>
    <w:p w14:paraId="5018318F" w14:textId="15862092" w:rsidR="009304A6" w:rsidRPr="001C3C14" w:rsidRDefault="009304A6" w:rsidP="00E87BA7">
      <w:pPr>
        <w:pStyle w:val="Heading2"/>
        <w:rPr>
          <w:rFonts w:cs="David"/>
        </w:rPr>
      </w:pPr>
      <w:bookmarkStart w:id="429" w:name="_Toc31024317"/>
      <w:r>
        <w:t>Obtained solutions</w:t>
      </w:r>
      <w:bookmarkEnd w:id="429"/>
    </w:p>
    <w:bookmarkEnd w:id="408"/>
    <w:bookmarkEnd w:id="409"/>
    <w:p w14:paraId="4258B5B4" w14:textId="1B9EE8CC" w:rsidR="00F217B0" w:rsidRDefault="00163884" w:rsidP="00273E5F">
      <w:pPr>
        <w:autoSpaceDE w:val="0"/>
        <w:autoSpaceDN w:val="0"/>
        <w:adjustRightInd w:val="0"/>
        <w:rPr>
          <w:rFonts w:cs="David"/>
          <w:color w:val="000000" w:themeColor="text1"/>
        </w:rPr>
      </w:pPr>
      <w:r>
        <w:rPr>
          <w:rFonts w:cs="David"/>
          <w:noProof/>
          <w:color w:val="000000" w:themeColor="text1"/>
        </w:rPr>
        <mc:AlternateContent>
          <mc:Choice Requires="wpg">
            <w:drawing>
              <wp:anchor distT="0" distB="0" distL="114300" distR="114300" simplePos="0" relativeHeight="251664384" behindDoc="0" locked="0" layoutInCell="1" allowOverlap="1" wp14:anchorId="172F3A85" wp14:editId="6D138A4B">
                <wp:simplePos x="0" y="0"/>
                <wp:positionH relativeFrom="column">
                  <wp:posOffset>3044825</wp:posOffset>
                </wp:positionH>
                <wp:positionV relativeFrom="paragraph">
                  <wp:posOffset>781685</wp:posOffset>
                </wp:positionV>
                <wp:extent cx="3051810" cy="317500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3051810" cy="3175000"/>
                          <a:chOff x="102419" y="95249"/>
                          <a:chExt cx="3053497" cy="3175442"/>
                        </a:xfrm>
                      </wpg:grpSpPr>
                      <pic:pic xmlns:pic="http://schemas.openxmlformats.org/drawingml/2006/picture">
                        <pic:nvPicPr>
                          <pic:cNvPr id="5" name="Picture 5"/>
                          <pic:cNvPicPr>
                            <a:picLocks noChangeAspect="1"/>
                          </pic:cNvPicPr>
                        </pic:nvPicPr>
                        <pic:blipFill rotWithShape="1">
                          <a:blip r:embed="rId16" cstate="print">
                            <a:extLst>
                              <a:ext uri="{28A0092B-C50C-407E-A947-70E740481C1C}">
                                <a14:useLocalDpi xmlns:a14="http://schemas.microsoft.com/office/drawing/2010/main" val="0"/>
                              </a:ext>
                            </a:extLst>
                          </a:blip>
                          <a:srcRect t="1641" r="5232" b="3394"/>
                          <a:stretch/>
                        </pic:blipFill>
                        <pic:spPr>
                          <a:xfrm>
                            <a:off x="102419" y="95249"/>
                            <a:ext cx="2988644" cy="2499234"/>
                          </a:xfrm>
                          <a:prstGeom prst="rect">
                            <a:avLst/>
                          </a:prstGeom>
                        </pic:spPr>
                      </pic:pic>
                      <wps:wsp>
                        <wps:cNvPr id="21" name="Text Box 21"/>
                        <wps:cNvSpPr txBox="1"/>
                        <wps:spPr>
                          <a:xfrm>
                            <a:off x="407103" y="2661007"/>
                            <a:ext cx="2748813" cy="609684"/>
                          </a:xfrm>
                          <a:prstGeom prst="rect">
                            <a:avLst/>
                          </a:prstGeom>
                          <a:solidFill>
                            <a:prstClr val="white"/>
                          </a:solidFill>
                          <a:ln>
                            <a:noFill/>
                          </a:ln>
                        </wps:spPr>
                        <wps:txbx>
                          <w:txbxContent>
                            <w:p w14:paraId="5F130056" w14:textId="4A868382" w:rsidR="00AF1489" w:rsidRPr="004F2CFC" w:rsidRDefault="00AF1489" w:rsidP="004F2CFC">
                              <w:pPr>
                                <w:pStyle w:val="Caption"/>
                                <w:spacing w:line="276" w:lineRule="auto"/>
                                <w:rPr>
                                  <w:rFonts w:ascii="David" w:hAnsi="David" w:cs="David"/>
                                  <w:i w:val="0"/>
                                  <w:iCs w:val="0"/>
                                  <w:noProof/>
                                  <w:color w:val="000000" w:themeColor="text1"/>
                                  <w:sz w:val="20"/>
                                  <w:szCs w:val="20"/>
                                </w:rPr>
                              </w:pPr>
                              <w:bookmarkStart w:id="430" w:name="_Ref15394236"/>
                              <w:bookmarkStart w:id="431" w:name="figure_3"/>
                              <w:r w:rsidRPr="000B23EA">
                                <w:rPr>
                                  <w:rFonts w:ascii="David" w:hAnsi="David" w:cs="David" w:hint="cs"/>
                                  <w:b/>
                                  <w:bCs/>
                                  <w:i w:val="0"/>
                                  <w:iCs w:val="0"/>
                                  <w:color w:val="000000" w:themeColor="text1"/>
                                  <w:sz w:val="20"/>
                                  <w:szCs w:val="20"/>
                                </w:rPr>
                                <w:t xml:space="preserve">Figure </w:t>
                              </w:r>
                              <w:r w:rsidRPr="000B23EA">
                                <w:rPr>
                                  <w:rFonts w:ascii="David" w:hAnsi="David" w:cs="David" w:hint="cs"/>
                                  <w:b/>
                                  <w:bCs/>
                                  <w:i w:val="0"/>
                                  <w:iCs w:val="0"/>
                                  <w:color w:val="000000" w:themeColor="text1"/>
                                  <w:sz w:val="20"/>
                                  <w:szCs w:val="20"/>
                                </w:rPr>
                                <w:fldChar w:fldCharType="begin"/>
                              </w:r>
                              <w:r w:rsidRPr="000B23EA">
                                <w:rPr>
                                  <w:rFonts w:ascii="David" w:hAnsi="David" w:cs="David" w:hint="cs"/>
                                  <w:b/>
                                  <w:bCs/>
                                  <w:i w:val="0"/>
                                  <w:iCs w:val="0"/>
                                  <w:color w:val="000000" w:themeColor="text1"/>
                                  <w:sz w:val="20"/>
                                  <w:szCs w:val="20"/>
                                </w:rPr>
                                <w:instrText xml:space="preserve"> SEQ Figure \* ARABIC </w:instrText>
                              </w:r>
                              <w:r w:rsidRPr="000B23EA">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3</w:t>
                              </w:r>
                              <w:r w:rsidRPr="000B23EA">
                                <w:rPr>
                                  <w:rFonts w:ascii="David" w:hAnsi="David" w:cs="David" w:hint="cs"/>
                                  <w:b/>
                                  <w:bCs/>
                                  <w:i w:val="0"/>
                                  <w:iCs w:val="0"/>
                                  <w:color w:val="000000" w:themeColor="text1"/>
                                  <w:sz w:val="20"/>
                                  <w:szCs w:val="20"/>
                                </w:rPr>
                                <w:fldChar w:fldCharType="end"/>
                              </w:r>
                              <w:bookmarkEnd w:id="430"/>
                              <w:r w:rsidRPr="000B23EA">
                                <w:rPr>
                                  <w:rFonts w:ascii="David" w:hAnsi="David" w:cs="David" w:hint="cs"/>
                                  <w:b/>
                                  <w:bCs/>
                                  <w:i w:val="0"/>
                                  <w:iCs w:val="0"/>
                                  <w:color w:val="000000" w:themeColor="text1"/>
                                  <w:sz w:val="20"/>
                                  <w:szCs w:val="20"/>
                                </w:rPr>
                                <w:t xml:space="preserve">. </w:t>
                              </w:r>
                              <w:bookmarkEnd w:id="431"/>
                              <w:r w:rsidRPr="004F2CFC">
                                <w:rPr>
                                  <w:rFonts w:ascii="David" w:hAnsi="David" w:cs="David" w:hint="cs"/>
                                  <w:i w:val="0"/>
                                  <w:iCs w:val="0"/>
                                  <w:color w:val="000000" w:themeColor="text1"/>
                                  <w:sz w:val="20"/>
                                  <w:szCs w:val="20"/>
                                </w:rPr>
                                <w:t xml:space="preserve">Pareto frontier of two optimization runs </w:t>
                              </w:r>
                              <w:r>
                                <w:rPr>
                                  <w:rFonts w:ascii="David" w:hAnsi="David" w:cs="David"/>
                                  <w:i w:val="0"/>
                                  <w:iCs w:val="0"/>
                                  <w:color w:val="000000" w:themeColor="text1"/>
                                  <w:sz w:val="20"/>
                                  <w:szCs w:val="20"/>
                                </w:rPr>
                                <w:t>with</w:t>
                              </w:r>
                              <w:r w:rsidRPr="004F2CFC">
                                <w:rPr>
                                  <w:rFonts w:ascii="David" w:hAnsi="David" w:cs="David" w:hint="cs"/>
                                  <w:i w:val="0"/>
                                  <w:iCs w:val="0"/>
                                  <w:color w:val="000000" w:themeColor="text1"/>
                                  <w:sz w:val="20"/>
                                  <w:szCs w:val="20"/>
                                </w:rPr>
                                <w:t xml:space="preserve"> two different PED-related objectives</w:t>
                              </w:r>
                              <w:r>
                                <w:rPr>
                                  <w:rFonts w:ascii="David" w:hAnsi="David" w:cs="David"/>
                                  <w:i w:val="0"/>
                                  <w:iCs w:val="0"/>
                                  <w:color w:val="000000" w:themeColor="text1"/>
                                  <w:sz w:val="20"/>
                                  <w:szCs w:val="20"/>
                                </w:rPr>
                                <w:t xml:space="preserve"> - </w:t>
                              </w:r>
                              <m:oMath>
                                <m:sSub>
                                  <m:sSubPr>
                                    <m:ctrlPr>
                                      <w:rPr>
                                        <w:rFonts w:ascii="Cambria Math" w:hAnsi="Cambria Math" w:cs="David" w:hint="cs"/>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minimal_</m:t>
                                    </m:r>
                                    <m:r>
                                      <w:rPr>
                                        <w:rFonts w:ascii="Cambria Math" w:hAnsi="Cambria Math" w:cs="David" w:hint="cs"/>
                                        <w:color w:val="000000" w:themeColor="text1"/>
                                      </w:rPr>
                                      <m:t>PED</m:t>
                                    </m:r>
                                  </m:sub>
                                </m:sSub>
                              </m:oMath>
                              <w:r w:rsidRPr="004F2CFC">
                                <w:rPr>
                                  <w:rFonts w:ascii="David" w:hAnsi="David" w:cs="David" w:hint="cs"/>
                                  <w:i w:val="0"/>
                                  <w:iCs w:val="0"/>
                                  <w:color w:val="000000" w:themeColor="text1"/>
                                  <w:sz w:val="20"/>
                                  <w:szCs w:val="20"/>
                                </w:rPr>
                                <w:t xml:space="preserve">. </w:t>
                              </w:r>
                              <w:r>
                                <w:rPr>
                                  <w:rFonts w:ascii="David" w:hAnsi="David" w:cs="David"/>
                                  <w:i w:val="0"/>
                                  <w:iCs w:val="0"/>
                                  <w:color w:val="000000" w:themeColor="text1"/>
                                  <w:sz w:val="20"/>
                                  <w:szCs w:val="20"/>
                                </w:rPr>
                                <w:t xml:space="preserve"> (blue) and </w:t>
                              </w:r>
                              <m:oMath>
                                <m:sSub>
                                  <m:sSubPr>
                                    <m:ctrlPr>
                                      <w:rPr>
                                        <w:rFonts w:ascii="Cambria Math" w:hAnsi="Cambria Math" w:cs="David" w:hint="cs"/>
                                        <w:iCs w:val="0"/>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percentile_</m:t>
                                    </m:r>
                                    <m:r>
                                      <w:rPr>
                                        <w:rFonts w:ascii="Cambria Math" w:hAnsi="Cambria Math" w:cs="David" w:hint="cs"/>
                                        <w:color w:val="000000" w:themeColor="text1"/>
                                      </w:rPr>
                                      <m:t>PED</m:t>
                                    </m:r>
                                  </m:sub>
                                </m:sSub>
                              </m:oMath>
                              <w:r>
                                <w:rPr>
                                  <w:rFonts w:ascii="David" w:hAnsi="David" w:cs="David"/>
                                  <w:i w:val="0"/>
                                  <w:iCs w:val="0"/>
                                  <w:color w:val="000000" w:themeColor="text1"/>
                                </w:rPr>
                                <w:t xml:space="preserve"> (red). </w:t>
                              </w:r>
                              <w:r w:rsidRPr="004F2CFC">
                                <w:rPr>
                                  <w:rFonts w:ascii="David" w:hAnsi="David" w:cs="David" w:hint="cs"/>
                                  <w:i w:val="0"/>
                                  <w:iCs w:val="0"/>
                                  <w:color w:val="000000" w:themeColor="text1"/>
                                  <w:sz w:val="20"/>
                                  <w:szCs w:val="20"/>
                                </w:rPr>
                                <w:t>Number of sensors were constrained to 2-</w:t>
                              </w:r>
                              <w:r>
                                <w:rPr>
                                  <w:rFonts w:ascii="David" w:hAnsi="David" w:cs="David"/>
                                  <w:i w:val="0"/>
                                  <w:iCs w:val="0"/>
                                  <w:color w:val="000000" w:themeColor="text1"/>
                                  <w:sz w:val="20"/>
                                  <w:szCs w:val="20"/>
                                </w:rPr>
                                <w:t>300.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2F3A85" id="Group 22" o:spid="_x0000_s1035" style="position:absolute;left:0;text-align:left;margin-left:239.75pt;margin-top:61.55pt;width:240.3pt;height:250pt;z-index:251664384;mso-width-relative:margin;mso-height-relative:margin" coordorigin="1024,952" coordsize="30534,317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">
                <v:shape id="Picture 5" o:spid="_x0000_s1036" type="#_x0000_t75" style="position:absolute;left:1024;top:952;width:29886;height:24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">
                  <v:imagedata r:id="rId17" o:title="" croptop="1075f" cropbottom="2224f" cropright="3429f"/>
                </v:shape>
                <v:shape id="Text Box 21" o:spid="_x0000_s1037" type="#_x0000_t202" style="position:absolute;left:4071;top:26610;width:27488;height:6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hA7xwAAAOA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BP4OxTPgFy8AAAA//8DAFBLAQItABQABgAIAAAAIQDb4fbL7gAAAIUBAAATAAAAAAAA&#13;&#10;AAAAAAAAAAAAAABbQ29udGVudF9UeXBlc10ueG1sUEsBAi0AFAAGAAgAAAAhAFr0LFu/AAAAFQEA&#13;&#10;AAsAAAAAAAAAAAAAAAAAHwEAAF9yZWxzLy5yZWxzUEsBAi0AFAAGAAgAAAAhAMyqEDvHAAAA4AAA&#13;&#10;AA8AAAAAAAAAAAAAAAAABwIAAGRycy9kb3ducmV2LnhtbFBLBQYAAAAAAwADALcAAAD7AgAAAAA=&#13;&#10;" stroked="f">
                  <v:textbox inset="0,0,0,0">
                    <w:txbxContent>
                      <w:p w14:paraId="5F130056" w14:textId="4A868382" w:rsidR="00AF1489" w:rsidRPr="004F2CFC" w:rsidRDefault="00AF1489" w:rsidP="004F2CFC">
                        <w:pPr>
                          <w:pStyle w:val="Caption"/>
                          <w:spacing w:line="276" w:lineRule="auto"/>
                          <w:rPr>
                            <w:rFonts w:ascii="David" w:hAnsi="David" w:cs="David"/>
                            <w:i w:val="0"/>
                            <w:iCs w:val="0"/>
                            <w:noProof/>
                            <w:color w:val="000000" w:themeColor="text1"/>
                            <w:sz w:val="20"/>
                            <w:szCs w:val="20"/>
                          </w:rPr>
                        </w:pPr>
                        <w:bookmarkStart w:id="432" w:name="_Ref15394236"/>
                        <w:bookmarkStart w:id="433" w:name="figure_3"/>
                        <w:r w:rsidRPr="000B23EA">
                          <w:rPr>
                            <w:rFonts w:ascii="David" w:hAnsi="David" w:cs="David" w:hint="cs"/>
                            <w:b/>
                            <w:bCs/>
                            <w:i w:val="0"/>
                            <w:iCs w:val="0"/>
                            <w:color w:val="000000" w:themeColor="text1"/>
                            <w:sz w:val="20"/>
                            <w:szCs w:val="20"/>
                          </w:rPr>
                          <w:t xml:space="preserve">Figure </w:t>
                        </w:r>
                        <w:r w:rsidRPr="000B23EA">
                          <w:rPr>
                            <w:rFonts w:ascii="David" w:hAnsi="David" w:cs="David" w:hint="cs"/>
                            <w:b/>
                            <w:bCs/>
                            <w:i w:val="0"/>
                            <w:iCs w:val="0"/>
                            <w:color w:val="000000" w:themeColor="text1"/>
                            <w:sz w:val="20"/>
                            <w:szCs w:val="20"/>
                          </w:rPr>
                          <w:fldChar w:fldCharType="begin"/>
                        </w:r>
                        <w:r w:rsidRPr="000B23EA">
                          <w:rPr>
                            <w:rFonts w:ascii="David" w:hAnsi="David" w:cs="David" w:hint="cs"/>
                            <w:b/>
                            <w:bCs/>
                            <w:i w:val="0"/>
                            <w:iCs w:val="0"/>
                            <w:color w:val="000000" w:themeColor="text1"/>
                            <w:sz w:val="20"/>
                            <w:szCs w:val="20"/>
                          </w:rPr>
                          <w:instrText xml:space="preserve"> SEQ Figure \* ARABIC </w:instrText>
                        </w:r>
                        <w:r w:rsidRPr="000B23EA">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3</w:t>
                        </w:r>
                        <w:r w:rsidRPr="000B23EA">
                          <w:rPr>
                            <w:rFonts w:ascii="David" w:hAnsi="David" w:cs="David" w:hint="cs"/>
                            <w:b/>
                            <w:bCs/>
                            <w:i w:val="0"/>
                            <w:iCs w:val="0"/>
                            <w:color w:val="000000" w:themeColor="text1"/>
                            <w:sz w:val="20"/>
                            <w:szCs w:val="20"/>
                          </w:rPr>
                          <w:fldChar w:fldCharType="end"/>
                        </w:r>
                        <w:bookmarkEnd w:id="432"/>
                        <w:r w:rsidRPr="000B23EA">
                          <w:rPr>
                            <w:rFonts w:ascii="David" w:hAnsi="David" w:cs="David" w:hint="cs"/>
                            <w:b/>
                            <w:bCs/>
                            <w:i w:val="0"/>
                            <w:iCs w:val="0"/>
                            <w:color w:val="000000" w:themeColor="text1"/>
                            <w:sz w:val="20"/>
                            <w:szCs w:val="20"/>
                          </w:rPr>
                          <w:t xml:space="preserve">. </w:t>
                        </w:r>
                        <w:bookmarkEnd w:id="433"/>
                        <w:r w:rsidRPr="004F2CFC">
                          <w:rPr>
                            <w:rFonts w:ascii="David" w:hAnsi="David" w:cs="David" w:hint="cs"/>
                            <w:i w:val="0"/>
                            <w:iCs w:val="0"/>
                            <w:color w:val="000000" w:themeColor="text1"/>
                            <w:sz w:val="20"/>
                            <w:szCs w:val="20"/>
                          </w:rPr>
                          <w:t xml:space="preserve">Pareto frontier of two optimization runs </w:t>
                        </w:r>
                        <w:r>
                          <w:rPr>
                            <w:rFonts w:ascii="David" w:hAnsi="David" w:cs="David"/>
                            <w:i w:val="0"/>
                            <w:iCs w:val="0"/>
                            <w:color w:val="000000" w:themeColor="text1"/>
                            <w:sz w:val="20"/>
                            <w:szCs w:val="20"/>
                          </w:rPr>
                          <w:t>with</w:t>
                        </w:r>
                        <w:r w:rsidRPr="004F2CFC">
                          <w:rPr>
                            <w:rFonts w:ascii="David" w:hAnsi="David" w:cs="David" w:hint="cs"/>
                            <w:i w:val="0"/>
                            <w:iCs w:val="0"/>
                            <w:color w:val="000000" w:themeColor="text1"/>
                            <w:sz w:val="20"/>
                            <w:szCs w:val="20"/>
                          </w:rPr>
                          <w:t xml:space="preserve"> two different PED-related objectives</w:t>
                        </w:r>
                        <w:r>
                          <w:rPr>
                            <w:rFonts w:ascii="David" w:hAnsi="David" w:cs="David"/>
                            <w:i w:val="0"/>
                            <w:iCs w:val="0"/>
                            <w:color w:val="000000" w:themeColor="text1"/>
                            <w:sz w:val="20"/>
                            <w:szCs w:val="20"/>
                          </w:rPr>
                          <w:t xml:space="preserve"> - </w:t>
                        </w:r>
                        <m:oMath>
                          <m:sSub>
                            <m:sSubPr>
                              <m:ctrlPr>
                                <w:rPr>
                                  <w:rFonts w:ascii="Cambria Math" w:hAnsi="Cambria Math" w:cs="David" w:hint="cs"/>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minimal_</m:t>
                              </m:r>
                              <m:r>
                                <w:rPr>
                                  <w:rFonts w:ascii="Cambria Math" w:hAnsi="Cambria Math" w:cs="David" w:hint="cs"/>
                                  <w:color w:val="000000" w:themeColor="text1"/>
                                </w:rPr>
                                <m:t>PED</m:t>
                              </m:r>
                            </m:sub>
                          </m:sSub>
                        </m:oMath>
                        <w:r w:rsidRPr="004F2CFC">
                          <w:rPr>
                            <w:rFonts w:ascii="David" w:hAnsi="David" w:cs="David" w:hint="cs"/>
                            <w:i w:val="0"/>
                            <w:iCs w:val="0"/>
                            <w:color w:val="000000" w:themeColor="text1"/>
                            <w:sz w:val="20"/>
                            <w:szCs w:val="20"/>
                          </w:rPr>
                          <w:t xml:space="preserve">. </w:t>
                        </w:r>
                        <w:r>
                          <w:rPr>
                            <w:rFonts w:ascii="David" w:hAnsi="David" w:cs="David"/>
                            <w:i w:val="0"/>
                            <w:iCs w:val="0"/>
                            <w:color w:val="000000" w:themeColor="text1"/>
                            <w:sz w:val="20"/>
                            <w:szCs w:val="20"/>
                          </w:rPr>
                          <w:t xml:space="preserve"> (blue) and </w:t>
                        </w:r>
                        <m:oMath>
                          <m:sSub>
                            <m:sSubPr>
                              <m:ctrlPr>
                                <w:rPr>
                                  <w:rFonts w:ascii="Cambria Math" w:hAnsi="Cambria Math" w:cs="David" w:hint="cs"/>
                                  <w:iCs w:val="0"/>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percentile_</m:t>
                              </m:r>
                              <m:r>
                                <w:rPr>
                                  <w:rFonts w:ascii="Cambria Math" w:hAnsi="Cambria Math" w:cs="David" w:hint="cs"/>
                                  <w:color w:val="000000" w:themeColor="text1"/>
                                </w:rPr>
                                <m:t>PED</m:t>
                              </m:r>
                            </m:sub>
                          </m:sSub>
                        </m:oMath>
                        <w:r>
                          <w:rPr>
                            <w:rFonts w:ascii="David" w:hAnsi="David" w:cs="David"/>
                            <w:i w:val="0"/>
                            <w:iCs w:val="0"/>
                            <w:color w:val="000000" w:themeColor="text1"/>
                          </w:rPr>
                          <w:t xml:space="preserve"> (red). </w:t>
                        </w:r>
                        <w:r w:rsidRPr="004F2CFC">
                          <w:rPr>
                            <w:rFonts w:ascii="David" w:hAnsi="David" w:cs="David" w:hint="cs"/>
                            <w:i w:val="0"/>
                            <w:iCs w:val="0"/>
                            <w:color w:val="000000" w:themeColor="text1"/>
                            <w:sz w:val="20"/>
                            <w:szCs w:val="20"/>
                          </w:rPr>
                          <w:t>Number of sensors were constrained to 2-</w:t>
                        </w:r>
                        <w:r>
                          <w:rPr>
                            <w:rFonts w:ascii="David" w:hAnsi="David" w:cs="David"/>
                            <w:i w:val="0"/>
                            <w:iCs w:val="0"/>
                            <w:color w:val="000000" w:themeColor="text1"/>
                            <w:sz w:val="20"/>
                            <w:szCs w:val="20"/>
                          </w:rPr>
                          <w:t>300.</w:t>
                        </w:r>
                      </w:p>
                    </w:txbxContent>
                  </v:textbox>
                </v:shape>
                <w10:wrap type="square"/>
              </v:group>
            </w:pict>
          </mc:Fallback>
        </mc:AlternateContent>
      </w:r>
      <w:r w:rsidR="00961140">
        <w:rPr>
          <w:rFonts w:cs="David"/>
          <w:color w:val="000000" w:themeColor="text1"/>
        </w:rPr>
        <w:t>T</w:t>
      </w:r>
      <w:r w:rsidR="009C4C9F">
        <w:rPr>
          <w:rFonts w:cs="David"/>
          <w:color w:val="000000" w:themeColor="text1"/>
        </w:rPr>
        <w:t>he optimization process was constrained to find the optimal locations of 2-</w:t>
      </w:r>
      <w:r w:rsidR="00C75585">
        <w:rPr>
          <w:rFonts w:cs="David"/>
          <w:color w:val="000000" w:themeColor="text1"/>
        </w:rPr>
        <w:t>300</w:t>
      </w:r>
      <w:r w:rsidR="009C4C9F">
        <w:rPr>
          <w:rFonts w:cs="David"/>
          <w:color w:val="000000" w:themeColor="text1"/>
        </w:rPr>
        <w:t xml:space="preserve"> sensors.</w:t>
      </w:r>
      <w:r w:rsidR="00BA4CB8">
        <w:rPr>
          <w:rFonts w:cs="David"/>
          <w:color w:val="000000" w:themeColor="text1"/>
        </w:rPr>
        <w:t xml:space="preserve"> Figure</w:t>
      </w:r>
      <w:r w:rsidR="009C4C9F">
        <w:rPr>
          <w:rFonts w:cs="David"/>
          <w:color w:val="000000" w:themeColor="text1"/>
        </w:rPr>
        <w:t xml:space="preserve"> </w:t>
      </w:r>
      <w:r w:rsidR="00A47983" w:rsidRPr="002F768E">
        <w:rPr>
          <w:rFonts w:cs="David"/>
          <w:color w:val="000000" w:themeColor="text1"/>
        </w:rPr>
        <w:fldChar w:fldCharType="begin"/>
      </w:r>
      <w:r w:rsidR="00A47983" w:rsidRPr="002F768E">
        <w:rPr>
          <w:rFonts w:cs="David"/>
          <w:color w:val="000000" w:themeColor="text1"/>
        </w:rPr>
        <w:instrText xml:space="preserve"> REF figure_3 </w:instrText>
      </w:r>
      <w:r w:rsidR="00BA4CB8">
        <w:rPr>
          <w:rFonts w:cs="David"/>
          <w:color w:val="000000" w:themeColor="text1"/>
        </w:rPr>
        <w:instrText xml:space="preserve">\# 0 </w:instrText>
      </w:r>
      <w:r w:rsidR="00A47983" w:rsidRPr="002F768E">
        <w:rPr>
          <w:rFonts w:cs="David"/>
          <w:color w:val="000000" w:themeColor="text1"/>
        </w:rPr>
        <w:instrText xml:space="preserve">\h  \* MERGEFORMAT </w:instrText>
      </w:r>
      <w:r w:rsidR="00A47983" w:rsidRPr="002F768E">
        <w:rPr>
          <w:rFonts w:cs="David"/>
          <w:color w:val="000000" w:themeColor="text1"/>
        </w:rPr>
      </w:r>
      <w:r w:rsidR="00A47983" w:rsidRPr="002F768E">
        <w:rPr>
          <w:rFonts w:cs="David"/>
          <w:color w:val="000000" w:themeColor="text1"/>
        </w:rPr>
        <w:fldChar w:fldCharType="separate"/>
      </w:r>
      <w:r w:rsidR="00587E2C">
        <w:rPr>
          <w:rFonts w:cs="David"/>
          <w:color w:val="000000" w:themeColor="text1"/>
        </w:rPr>
        <w:t>3</w:t>
      </w:r>
      <w:r w:rsidR="00A47983" w:rsidRPr="002F768E">
        <w:rPr>
          <w:rFonts w:cs="David"/>
          <w:color w:val="000000" w:themeColor="text1"/>
        </w:rPr>
        <w:fldChar w:fldCharType="end"/>
      </w:r>
      <w:r w:rsidR="00BA4CB8">
        <w:rPr>
          <w:rFonts w:cs="David"/>
          <w:color w:val="000000" w:themeColor="text1"/>
        </w:rPr>
        <w:t xml:space="preserve"> </w:t>
      </w:r>
      <w:r w:rsidR="00A87C07" w:rsidRPr="002F768E">
        <w:rPr>
          <w:rFonts w:cs="David"/>
          <w:color w:val="000000" w:themeColor="text1"/>
        </w:rPr>
        <w:t xml:space="preserve">illustrates </w:t>
      </w:r>
      <w:r w:rsidR="002A3AF7" w:rsidRPr="002F768E">
        <w:rPr>
          <w:rFonts w:cs="David"/>
          <w:color w:val="000000" w:themeColor="text1"/>
        </w:rPr>
        <w:t xml:space="preserve">the </w:t>
      </w:r>
      <w:r w:rsidR="00607214" w:rsidRPr="002F768E">
        <w:rPr>
          <w:rFonts w:cs="David"/>
          <w:color w:val="000000" w:themeColor="text1"/>
        </w:rPr>
        <w:t xml:space="preserve">Pareto </w:t>
      </w:r>
      <w:r w:rsidR="002A3AF7" w:rsidRPr="002F768E">
        <w:rPr>
          <w:rFonts w:cs="David"/>
          <w:color w:val="000000" w:themeColor="text1"/>
        </w:rPr>
        <w:t xml:space="preserve">frontier </w:t>
      </w:r>
      <w:r w:rsidR="00307288" w:rsidRPr="002F768E">
        <w:rPr>
          <w:rFonts w:cs="David"/>
          <w:color w:val="000000" w:themeColor="text1"/>
        </w:rPr>
        <w:t>received by two optimization runs, using</w:t>
      </w:r>
      <w:r w:rsidR="005B04EF" w:rsidRPr="002F768E">
        <w:rPr>
          <w:rFonts w:cs="David"/>
          <w:color w:val="000000" w:themeColor="text1"/>
        </w:rPr>
        <w:t xml:space="preserve"> the number of </w:t>
      </w:r>
      <w:r w:rsidRPr="002F768E">
        <w:rPr>
          <w:rFonts w:cs="David"/>
          <w:color w:val="000000" w:themeColor="text1"/>
        </w:rPr>
        <w:t>sensors</w:t>
      </w:r>
      <w:r w:rsidR="005B04EF" w:rsidRPr="002F768E">
        <w:rPr>
          <w:rFonts w:cs="David"/>
          <w:color w:val="000000" w:themeColor="text1"/>
        </w:rPr>
        <w:t xml:space="preserve"> </w:t>
      </w:r>
      <w:r w:rsidR="003565EC" w:rsidRPr="002F768E">
        <w:rPr>
          <w:rFonts w:cs="David"/>
          <w:color w:val="000000" w:themeColor="text1"/>
        </w:rPr>
        <w:t>(</w:t>
      </w:r>
      <m:oMath>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hint="cs"/>
                <w:color w:val="000000" w:themeColor="text1"/>
              </w:rPr>
              <m:t>#r</m:t>
            </m:r>
          </m:sub>
        </m:sSub>
      </m:oMath>
      <w:r w:rsidR="003565EC" w:rsidRPr="002F768E">
        <w:rPr>
          <w:rFonts w:cs="David"/>
          <w:color w:val="000000" w:themeColor="text1"/>
        </w:rPr>
        <w:t xml:space="preserve">) </w:t>
      </w:r>
      <w:r w:rsidR="005B04EF" w:rsidRPr="002F768E">
        <w:rPr>
          <w:rFonts w:cs="David"/>
          <w:color w:val="000000" w:themeColor="text1"/>
        </w:rPr>
        <w:t xml:space="preserve">as the first objective </w:t>
      </w:r>
      <w:r w:rsidR="00CA1C94" w:rsidRPr="002F768E">
        <w:rPr>
          <w:rFonts w:cs="David"/>
          <w:color w:val="000000" w:themeColor="text1"/>
        </w:rPr>
        <w:t>(</w:t>
      </w:r>
      <w:r w:rsidR="0019688C" w:rsidRPr="002F768E">
        <w:rPr>
          <w:rFonts w:cs="David"/>
          <w:color w:val="000000" w:themeColor="text1"/>
        </w:rPr>
        <w:t xml:space="preserve">Eq. </w:t>
      </w:r>
      <w:r w:rsidR="00915EB0" w:rsidRPr="002F768E">
        <w:rPr>
          <w:rFonts w:cs="David"/>
          <w:color w:val="000000" w:themeColor="text1"/>
        </w:rPr>
        <w:fldChar w:fldCharType="begin"/>
      </w:r>
      <w:r w:rsidR="00915EB0" w:rsidRPr="002F768E">
        <w:rPr>
          <w:rFonts w:cs="David"/>
          <w:color w:val="000000" w:themeColor="text1"/>
        </w:rPr>
        <w:instrText xml:space="preserve"> REF equation_5 \h </w:instrText>
      </w:r>
      <w:r w:rsidR="00E87BA7" w:rsidRPr="002F768E">
        <w:rPr>
          <w:rFonts w:cs="David"/>
          <w:color w:val="000000" w:themeColor="text1"/>
        </w:rPr>
        <w:instrText xml:space="preserve"> \* MERGEFORMAT </w:instrText>
      </w:r>
      <w:r w:rsidR="00915EB0" w:rsidRPr="002F768E">
        <w:rPr>
          <w:rFonts w:cs="David"/>
          <w:color w:val="000000" w:themeColor="text1"/>
        </w:rPr>
      </w:r>
      <w:r w:rsidR="00915EB0" w:rsidRPr="002F768E">
        <w:rPr>
          <w:rFonts w:cs="David"/>
          <w:color w:val="000000" w:themeColor="text1"/>
        </w:rPr>
        <w:fldChar w:fldCharType="separate"/>
      </w:r>
      <w:r w:rsidR="00587E2C" w:rsidRPr="00587E2C">
        <w:rPr>
          <w:rFonts w:cs="David"/>
          <w:noProof/>
          <w:color w:val="000000" w:themeColor="text1"/>
        </w:rPr>
        <w:t>6</w:t>
      </w:r>
      <w:r w:rsidR="00915EB0" w:rsidRPr="002F768E">
        <w:rPr>
          <w:rFonts w:cs="David"/>
          <w:color w:val="000000" w:themeColor="text1"/>
        </w:rPr>
        <w:fldChar w:fldCharType="end"/>
      </w:r>
      <w:r w:rsidR="00CA1C94" w:rsidRPr="002F768E">
        <w:rPr>
          <w:rFonts w:cs="David"/>
          <w:color w:val="000000" w:themeColor="text1"/>
        </w:rPr>
        <w:t xml:space="preserve">) </w:t>
      </w:r>
      <w:r w:rsidR="005B04EF" w:rsidRPr="002F768E">
        <w:rPr>
          <w:rFonts w:cs="David"/>
          <w:color w:val="000000" w:themeColor="text1"/>
        </w:rPr>
        <w:t xml:space="preserve">and </w:t>
      </w:r>
      <w:r w:rsidR="00307288" w:rsidRPr="002F768E">
        <w:rPr>
          <w:rFonts w:cs="David"/>
          <w:color w:val="000000" w:themeColor="text1"/>
        </w:rPr>
        <w:t xml:space="preserve">average minimal </w:t>
      </w:r>
      <w:r w:rsidR="00BD5308" w:rsidRPr="002F768E">
        <w:rPr>
          <w:rFonts w:cs="David"/>
          <w:color w:val="000000" w:themeColor="text1"/>
        </w:rPr>
        <w:t xml:space="preserve">PED values </w:t>
      </w:r>
      <w:r w:rsidR="003565EC" w:rsidRPr="002F768E">
        <w:rPr>
          <w:rFonts w:cs="David"/>
          <w:color w:val="000000" w:themeColor="text1"/>
        </w:rPr>
        <w:t>(</w:t>
      </w:r>
      <w:bookmarkStart w:id="434" w:name="OLE_LINK48"/>
      <w:bookmarkStart w:id="435" w:name="OLE_LINK49"/>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color w:val="000000" w:themeColor="text1"/>
              </w:rPr>
              <m:t>minimal_</m:t>
            </m:r>
            <m:r>
              <m:rPr>
                <m:sty m:val="p"/>
              </m:rPr>
              <w:rPr>
                <w:rFonts w:ascii="Cambria Math" w:hAnsi="Cambria Math" w:cs="David" w:hint="cs"/>
                <w:color w:val="000000" w:themeColor="text1"/>
              </w:rPr>
              <m:t>PED</m:t>
            </m:r>
          </m:sub>
        </m:sSub>
      </m:oMath>
      <w:bookmarkEnd w:id="434"/>
      <w:bookmarkEnd w:id="435"/>
      <w:r w:rsidR="003565EC" w:rsidRPr="002F768E">
        <w:rPr>
          <w:rFonts w:cs="David"/>
          <w:color w:val="000000" w:themeColor="text1"/>
        </w:rPr>
        <w:t xml:space="preserve">) </w:t>
      </w:r>
      <w:r w:rsidR="005B04EF" w:rsidRPr="002F768E">
        <w:rPr>
          <w:rFonts w:cs="David"/>
          <w:color w:val="000000" w:themeColor="text1"/>
        </w:rPr>
        <w:t>or</w:t>
      </w:r>
      <w:r w:rsidR="00BD5308" w:rsidRPr="002F768E">
        <w:rPr>
          <w:rFonts w:cs="David"/>
          <w:color w:val="000000" w:themeColor="text1"/>
        </w:rPr>
        <w:t xml:space="preserve"> the </w:t>
      </w:r>
      <w:r w:rsidR="00214EA9" w:rsidRPr="002F768E">
        <w:rPr>
          <w:rFonts w:cs="David"/>
          <w:color w:val="000000" w:themeColor="text1"/>
        </w:rPr>
        <w:t>25</w:t>
      </w:r>
      <w:r w:rsidR="00BD5308" w:rsidRPr="002F768E">
        <w:rPr>
          <w:rFonts w:cs="David"/>
          <w:color w:val="000000" w:themeColor="text1"/>
          <w:vertAlign w:val="superscript"/>
        </w:rPr>
        <w:t>th</w:t>
      </w:r>
      <w:r w:rsidR="00BD5308" w:rsidRPr="002F768E">
        <w:rPr>
          <w:rFonts w:cs="David"/>
          <w:color w:val="000000" w:themeColor="text1"/>
        </w:rPr>
        <w:t xml:space="preserve"> percentile of all PED values</w:t>
      </w:r>
      <w:r w:rsidR="005B04EF" w:rsidRPr="002F768E">
        <w:rPr>
          <w:rFonts w:cs="David"/>
          <w:color w:val="000000" w:themeColor="text1"/>
        </w:rPr>
        <w:t xml:space="preserve"> </w:t>
      </w:r>
      <w:r w:rsidR="003565EC" w:rsidRPr="002F768E">
        <w:rPr>
          <w:rFonts w:cs="David"/>
          <w:color w:val="000000" w:themeColor="text1"/>
        </w:rPr>
        <w:t>(</w:t>
      </w:r>
      <w:bookmarkStart w:id="436" w:name="OLE_LINK50"/>
      <w:bookmarkStart w:id="437" w:name="OLE_LINK51"/>
      <m:oMath>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color w:val="000000" w:themeColor="text1"/>
              </w:rPr>
              <m:t>percentile_</m:t>
            </m:r>
            <m:r>
              <m:rPr>
                <m:sty m:val="p"/>
              </m:rPr>
              <w:rPr>
                <w:rFonts w:ascii="Cambria Math" w:hAnsi="Cambria Math" w:cs="David" w:hint="cs"/>
                <w:color w:val="000000" w:themeColor="text1"/>
              </w:rPr>
              <m:t>PED</m:t>
            </m:r>
          </m:sub>
        </m:sSub>
      </m:oMath>
      <w:bookmarkEnd w:id="436"/>
      <w:bookmarkEnd w:id="437"/>
      <w:r w:rsidR="003565EC" w:rsidRPr="002F768E">
        <w:rPr>
          <w:rFonts w:cs="David"/>
          <w:color w:val="000000" w:themeColor="text1"/>
        </w:rPr>
        <w:t xml:space="preserve">) </w:t>
      </w:r>
      <w:r w:rsidR="005B04EF" w:rsidRPr="002F768E">
        <w:rPr>
          <w:rFonts w:cs="David"/>
          <w:color w:val="000000" w:themeColor="text1"/>
        </w:rPr>
        <w:t>as the second objective</w:t>
      </w:r>
      <w:r w:rsidR="002A3AF7" w:rsidRPr="002F768E">
        <w:rPr>
          <w:rFonts w:cs="David"/>
          <w:color w:val="000000" w:themeColor="text1"/>
        </w:rPr>
        <w:t xml:space="preserve"> </w:t>
      </w:r>
      <w:r w:rsidR="00C2710A" w:rsidRPr="002F768E">
        <w:rPr>
          <w:rFonts w:cs="David"/>
          <w:color w:val="000000" w:themeColor="text1"/>
        </w:rPr>
        <w:t>(Eq.</w:t>
      </w:r>
      <w:r w:rsidR="00F030D2" w:rsidRPr="002F768E">
        <w:rPr>
          <w:rFonts w:cs="David"/>
          <w:color w:val="000000" w:themeColor="text1"/>
        </w:rPr>
        <w:fldChar w:fldCharType="begin"/>
      </w:r>
      <w:r w:rsidR="00F030D2" w:rsidRPr="002F768E">
        <w:rPr>
          <w:rFonts w:cs="David"/>
          <w:color w:val="000000" w:themeColor="text1"/>
        </w:rPr>
        <w:instrText xml:space="preserve"> REF equation_6 \h </w:instrText>
      </w:r>
      <w:r w:rsidR="00E87BA7" w:rsidRPr="002F768E">
        <w:rPr>
          <w:rFonts w:cs="David"/>
          <w:color w:val="000000" w:themeColor="text1"/>
        </w:rPr>
        <w:instrText xml:space="preserve"> \* MERGEFORMAT </w:instrText>
      </w:r>
      <w:r w:rsidR="00F030D2" w:rsidRPr="002F768E">
        <w:rPr>
          <w:rFonts w:cs="David"/>
          <w:color w:val="000000" w:themeColor="text1"/>
        </w:rPr>
      </w:r>
      <w:r w:rsidR="00F030D2" w:rsidRPr="002F768E">
        <w:rPr>
          <w:rFonts w:cs="David"/>
          <w:color w:val="000000" w:themeColor="text1"/>
        </w:rPr>
        <w:fldChar w:fldCharType="separate"/>
      </w:r>
      <w:r w:rsidR="00587E2C" w:rsidRPr="00587E2C">
        <w:rPr>
          <w:rFonts w:cs="David"/>
          <w:noProof/>
          <w:color w:val="000000" w:themeColor="text1"/>
        </w:rPr>
        <w:t>7</w:t>
      </w:r>
      <w:r w:rsidR="00F030D2" w:rsidRPr="002F768E">
        <w:rPr>
          <w:rFonts w:cs="David"/>
          <w:color w:val="000000" w:themeColor="text1"/>
        </w:rPr>
        <w:fldChar w:fldCharType="end"/>
      </w:r>
      <w:r w:rsidR="00C2710A" w:rsidRPr="002F768E">
        <w:rPr>
          <w:rFonts w:cs="David"/>
          <w:color w:val="000000" w:themeColor="text1"/>
        </w:rPr>
        <w:t xml:space="preserve"> and Eq.</w:t>
      </w:r>
      <w:r w:rsidR="00F030D2" w:rsidRPr="002F768E">
        <w:rPr>
          <w:rFonts w:cs="David"/>
          <w:color w:val="000000" w:themeColor="text1"/>
        </w:rPr>
        <w:fldChar w:fldCharType="begin"/>
      </w:r>
      <w:r w:rsidR="00F030D2" w:rsidRPr="002F768E">
        <w:rPr>
          <w:rFonts w:cs="David"/>
          <w:color w:val="000000" w:themeColor="text1"/>
        </w:rPr>
        <w:instrText xml:space="preserve"> REF equation_7 \h </w:instrText>
      </w:r>
      <w:r w:rsidR="00E87BA7" w:rsidRPr="002F768E">
        <w:rPr>
          <w:rFonts w:cs="David"/>
          <w:color w:val="000000" w:themeColor="text1"/>
        </w:rPr>
        <w:instrText xml:space="preserve"> \* MERGEFORMAT </w:instrText>
      </w:r>
      <w:r w:rsidR="00F030D2" w:rsidRPr="002F768E">
        <w:rPr>
          <w:rFonts w:cs="David"/>
          <w:color w:val="000000" w:themeColor="text1"/>
        </w:rPr>
      </w:r>
      <w:r w:rsidR="00F030D2" w:rsidRPr="002F768E">
        <w:rPr>
          <w:rFonts w:cs="David"/>
          <w:color w:val="000000" w:themeColor="text1"/>
        </w:rPr>
        <w:fldChar w:fldCharType="separate"/>
      </w:r>
      <w:r w:rsidR="00587E2C" w:rsidRPr="00587E2C">
        <w:rPr>
          <w:rFonts w:cs="David"/>
          <w:noProof/>
          <w:color w:val="000000" w:themeColor="text1"/>
        </w:rPr>
        <w:t>8</w:t>
      </w:r>
      <w:r w:rsidR="00F030D2" w:rsidRPr="002F768E">
        <w:rPr>
          <w:rFonts w:cs="David"/>
          <w:color w:val="000000" w:themeColor="text1"/>
        </w:rPr>
        <w:fldChar w:fldCharType="end"/>
      </w:r>
      <w:r w:rsidR="00C2710A" w:rsidRPr="002F768E">
        <w:rPr>
          <w:rFonts w:cs="David"/>
          <w:color w:val="000000" w:themeColor="text1"/>
        </w:rPr>
        <w:t xml:space="preserve">, respectively). </w:t>
      </w:r>
      <w:r w:rsidR="002F20DD">
        <w:rPr>
          <w:rFonts w:cs="David"/>
          <w:color w:val="000000" w:themeColor="text1"/>
        </w:rPr>
        <w:t>The ultimate optimal solution in</w:t>
      </w:r>
      <w:r w:rsidR="004B13E0">
        <w:rPr>
          <w:rFonts w:cs="David"/>
          <w:color w:val="000000" w:themeColor="text1"/>
        </w:rPr>
        <w:t xml:space="preserve"> Fig.</w:t>
      </w:r>
      <w:r w:rsidR="002F20DD">
        <w:rPr>
          <w:rFonts w:cs="David"/>
          <w:color w:val="000000" w:themeColor="text1"/>
        </w:rPr>
        <w:t xml:space="preserve"> </w:t>
      </w:r>
      <w:r w:rsidR="004B13E0">
        <w:rPr>
          <w:rFonts w:cs="David"/>
          <w:color w:val="000000" w:themeColor="text1"/>
        </w:rPr>
        <w:fldChar w:fldCharType="begin"/>
      </w:r>
      <w:r w:rsidR="004B13E0">
        <w:rPr>
          <w:rFonts w:cs="David"/>
          <w:color w:val="000000" w:themeColor="text1"/>
        </w:rPr>
        <w:instrText xml:space="preserve"> REF _Ref15394236 \# 0 \h  \* MERGEFORMAT </w:instrText>
      </w:r>
      <w:r w:rsidR="004B13E0">
        <w:rPr>
          <w:rFonts w:cs="David"/>
          <w:color w:val="000000" w:themeColor="text1"/>
        </w:rPr>
      </w:r>
      <w:r w:rsidR="004B13E0">
        <w:rPr>
          <w:rFonts w:cs="David"/>
          <w:color w:val="000000" w:themeColor="text1"/>
        </w:rPr>
        <w:fldChar w:fldCharType="separate"/>
      </w:r>
      <w:r w:rsidR="00587E2C">
        <w:rPr>
          <w:rFonts w:cs="David"/>
          <w:color w:val="000000" w:themeColor="text1"/>
        </w:rPr>
        <w:t>3</w:t>
      </w:r>
      <w:r w:rsidR="004B13E0">
        <w:rPr>
          <w:rFonts w:cs="David"/>
          <w:color w:val="000000" w:themeColor="text1"/>
        </w:rPr>
        <w:fldChar w:fldCharType="end"/>
      </w:r>
      <w:r w:rsidR="004B13E0">
        <w:rPr>
          <w:rFonts w:cs="David"/>
          <w:color w:val="000000" w:themeColor="text1"/>
        </w:rPr>
        <w:t xml:space="preserve"> </w:t>
      </w:r>
      <w:r w:rsidR="002F20DD">
        <w:rPr>
          <w:rFonts w:cs="David"/>
          <w:color w:val="000000" w:themeColor="text1"/>
        </w:rPr>
        <w:t xml:space="preserve">would be the most upper left corner of the graph, which represents zero cost and highest PED. However, as this goal </w:t>
      </w:r>
      <w:r w:rsidR="00C57E0E">
        <w:rPr>
          <w:rFonts w:cs="David"/>
          <w:color w:val="000000" w:themeColor="text1"/>
        </w:rPr>
        <w:t>cannot</w:t>
      </w:r>
      <w:r w:rsidR="002F20DD">
        <w:rPr>
          <w:rFonts w:cs="David"/>
          <w:color w:val="000000" w:themeColor="text1"/>
        </w:rPr>
        <w:t xml:space="preserve"> be achieved due to the </w:t>
      </w:r>
      <w:r w:rsidR="00C57E0E">
        <w:rPr>
          <w:rFonts w:cs="David"/>
          <w:color w:val="000000" w:themeColor="text1"/>
        </w:rPr>
        <w:t>constraints</w:t>
      </w:r>
      <w:r w:rsidR="002F20DD">
        <w:rPr>
          <w:rFonts w:cs="David"/>
          <w:color w:val="000000" w:themeColor="text1"/>
        </w:rPr>
        <w:t xml:space="preserve"> of the problem, e</w:t>
      </w:r>
      <w:r w:rsidR="002F20DD" w:rsidRPr="002F768E">
        <w:rPr>
          <w:rFonts w:cs="David"/>
          <w:color w:val="000000" w:themeColor="text1"/>
        </w:rPr>
        <w:t xml:space="preserve">ach </w:t>
      </w:r>
      <w:r w:rsidR="007B547B" w:rsidRPr="002F768E">
        <w:rPr>
          <w:rFonts w:cs="David"/>
          <w:color w:val="000000" w:themeColor="text1"/>
        </w:rPr>
        <w:t xml:space="preserve">dot </w:t>
      </w:r>
      <w:r w:rsidR="00C661B6" w:rsidRPr="002F768E">
        <w:rPr>
          <w:rFonts w:cs="David"/>
          <w:color w:val="000000" w:themeColor="text1"/>
        </w:rPr>
        <w:t xml:space="preserve">in </w:t>
      </w:r>
      <w:r w:rsidR="0023459B">
        <w:rPr>
          <w:rFonts w:cs="David"/>
          <w:color w:val="000000" w:themeColor="text1"/>
        </w:rPr>
        <w:t xml:space="preserve">Fig. </w:t>
      </w:r>
      <w:r w:rsidR="0023459B">
        <w:rPr>
          <w:rFonts w:cs="David"/>
          <w:color w:val="000000" w:themeColor="text1"/>
        </w:rPr>
        <w:fldChar w:fldCharType="begin"/>
      </w:r>
      <w:r w:rsidR="0023459B">
        <w:rPr>
          <w:rFonts w:cs="David"/>
          <w:color w:val="000000" w:themeColor="text1"/>
        </w:rPr>
        <w:instrText xml:space="preserve"> REF _Ref15394236 \# 0 \h  \* MERGEFORMAT </w:instrText>
      </w:r>
      <w:r w:rsidR="0023459B">
        <w:rPr>
          <w:rFonts w:cs="David"/>
          <w:color w:val="000000" w:themeColor="text1"/>
        </w:rPr>
      </w:r>
      <w:r w:rsidR="0023459B">
        <w:rPr>
          <w:rFonts w:cs="David"/>
          <w:color w:val="000000" w:themeColor="text1"/>
        </w:rPr>
        <w:fldChar w:fldCharType="separate"/>
      </w:r>
      <w:r w:rsidR="00587E2C">
        <w:rPr>
          <w:rFonts w:cs="David"/>
          <w:color w:val="000000" w:themeColor="text1"/>
        </w:rPr>
        <w:t>3</w:t>
      </w:r>
      <w:r w:rsidR="0023459B">
        <w:rPr>
          <w:rFonts w:cs="David"/>
          <w:color w:val="000000" w:themeColor="text1"/>
        </w:rPr>
        <w:fldChar w:fldCharType="end"/>
      </w:r>
      <w:r w:rsidR="0023459B">
        <w:rPr>
          <w:rFonts w:cs="David"/>
          <w:color w:val="000000" w:themeColor="text1"/>
        </w:rPr>
        <w:t xml:space="preserve"> </w:t>
      </w:r>
      <w:r w:rsidR="007B547B" w:rsidRPr="002F768E">
        <w:rPr>
          <w:rFonts w:cs="David"/>
          <w:color w:val="000000" w:themeColor="text1"/>
        </w:rPr>
        <w:t xml:space="preserve">represents a non-dominated solution </w:t>
      </w:r>
      <w:r w:rsidR="007B547B">
        <w:rPr>
          <w:rFonts w:cs="David"/>
          <w:color w:val="000000" w:themeColor="text1"/>
        </w:rPr>
        <w:t xml:space="preserve">(see Section </w:t>
      </w:r>
      <w:r w:rsidR="0021682C">
        <w:rPr>
          <w:rFonts w:cs="David"/>
          <w:color w:val="000000" w:themeColor="text1"/>
        </w:rPr>
        <w:fldChar w:fldCharType="begin"/>
      </w:r>
      <w:r w:rsidR="0021682C">
        <w:rPr>
          <w:rFonts w:cs="David"/>
          <w:color w:val="000000" w:themeColor="text1"/>
        </w:rPr>
        <w:instrText xml:space="preserve"> REF _Ref14950498 \r \h </w:instrText>
      </w:r>
      <w:r w:rsidR="0021682C">
        <w:rPr>
          <w:rFonts w:cs="David"/>
          <w:color w:val="000000" w:themeColor="text1"/>
        </w:rPr>
      </w:r>
      <w:r w:rsidR="0021682C">
        <w:rPr>
          <w:rFonts w:cs="David"/>
          <w:color w:val="000000" w:themeColor="text1"/>
        </w:rPr>
        <w:fldChar w:fldCharType="separate"/>
      </w:r>
      <w:r w:rsidR="00587E2C">
        <w:rPr>
          <w:rFonts w:cs="David"/>
          <w:color w:val="000000" w:themeColor="text1"/>
          <w:cs/>
        </w:rPr>
        <w:t>‎</w:t>
      </w:r>
      <w:r w:rsidR="00587E2C">
        <w:rPr>
          <w:rFonts w:cs="David"/>
          <w:color w:val="000000" w:themeColor="text1"/>
        </w:rPr>
        <w:t>5.1.3</w:t>
      </w:r>
      <w:r w:rsidR="0021682C">
        <w:rPr>
          <w:rFonts w:cs="David"/>
          <w:color w:val="000000" w:themeColor="text1"/>
        </w:rPr>
        <w:fldChar w:fldCharType="end"/>
      </w:r>
      <w:r w:rsidR="007B547B">
        <w:rPr>
          <w:rFonts w:cs="David"/>
          <w:color w:val="000000" w:themeColor="text1"/>
        </w:rPr>
        <w:t>)</w:t>
      </w:r>
      <w:r w:rsidR="00FF0024">
        <w:rPr>
          <w:rFonts w:cs="David"/>
          <w:color w:val="000000" w:themeColor="text1"/>
        </w:rPr>
        <w:t>, i.e., an optimal solution for a given number of sensors.</w:t>
      </w:r>
      <w:r w:rsidR="007B547B">
        <w:rPr>
          <w:rFonts w:cs="David"/>
          <w:color w:val="000000" w:themeColor="text1"/>
        </w:rPr>
        <w:t xml:space="preserve"> The conflict between the cost of the network and its performance is reflected in the Pareto frontier - </w:t>
      </w:r>
      <w:r w:rsidR="00F217B0">
        <w:rPr>
          <w:rFonts w:cs="David"/>
          <w:color w:val="000000" w:themeColor="text1"/>
        </w:rPr>
        <w:t>h</w:t>
      </w:r>
      <w:r w:rsidR="00DA259E">
        <w:rPr>
          <w:rFonts w:cs="David"/>
          <w:color w:val="000000" w:themeColor="text1"/>
        </w:rPr>
        <w:t xml:space="preserve">igher PED values and better network performance are achieved by larger number of </w:t>
      </w:r>
      <w:r w:rsidR="00DD2B67">
        <w:rPr>
          <w:rFonts w:cs="David"/>
          <w:color w:val="000000" w:themeColor="text1"/>
        </w:rPr>
        <w:t>sensors but</w:t>
      </w:r>
      <w:r w:rsidR="00FC3993">
        <w:rPr>
          <w:rFonts w:cs="David"/>
          <w:color w:val="000000" w:themeColor="text1"/>
        </w:rPr>
        <w:t xml:space="preserve"> result in a more expensive sensor array.</w:t>
      </w:r>
      <w:r w:rsidR="007B547B">
        <w:rPr>
          <w:rFonts w:cs="David"/>
          <w:color w:val="000000" w:themeColor="text1"/>
        </w:rPr>
        <w:t xml:space="preserve"> </w:t>
      </w:r>
    </w:p>
    <w:p w14:paraId="2B96CF69" w14:textId="12AD2036" w:rsidR="009F0781" w:rsidRPr="00202893" w:rsidRDefault="00840693">
      <w:pPr>
        <w:autoSpaceDE w:val="0"/>
        <w:autoSpaceDN w:val="0"/>
        <w:adjustRightInd w:val="0"/>
        <w:ind w:firstLine="720"/>
        <w:rPr>
          <w:rFonts w:cs="David"/>
          <w:color w:val="000000" w:themeColor="text1"/>
        </w:rPr>
      </w:pPr>
      <w:r>
        <w:rPr>
          <w:noProof/>
        </w:rPr>
        <mc:AlternateContent>
          <mc:Choice Requires="wpg">
            <w:drawing>
              <wp:anchor distT="0" distB="0" distL="114300" distR="114300" simplePos="0" relativeHeight="251677696" behindDoc="1" locked="0" layoutInCell="1" allowOverlap="1" wp14:anchorId="514AA6A2" wp14:editId="2311207B">
                <wp:simplePos x="0" y="0"/>
                <wp:positionH relativeFrom="column">
                  <wp:posOffset>-53975</wp:posOffset>
                </wp:positionH>
                <wp:positionV relativeFrom="paragraph">
                  <wp:posOffset>1437005</wp:posOffset>
                </wp:positionV>
                <wp:extent cx="6151880" cy="3197225"/>
                <wp:effectExtent l="0" t="0" r="0" b="3175"/>
                <wp:wrapTight wrapText="bothSides">
                  <wp:wrapPolygon edited="0">
                    <wp:start x="0" y="0"/>
                    <wp:lineTo x="0" y="17331"/>
                    <wp:lineTo x="178" y="17846"/>
                    <wp:lineTo x="178" y="21536"/>
                    <wp:lineTo x="21538" y="21536"/>
                    <wp:lineTo x="21538" y="17417"/>
                    <wp:lineTo x="21448"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6151880" cy="3197225"/>
                          <a:chOff x="-51969" y="-110622"/>
                          <a:chExt cx="6255989" cy="3347863"/>
                        </a:xfrm>
                      </wpg:grpSpPr>
                      <wpg:grpSp>
                        <wpg:cNvPr id="24" name="Group 24"/>
                        <wpg:cNvGrpSpPr/>
                        <wpg:grpSpPr>
                          <a:xfrm>
                            <a:off x="-51969" y="-110622"/>
                            <a:ext cx="6255989" cy="3347863"/>
                            <a:chOff x="-239670" y="-243210"/>
                            <a:chExt cx="6757441" cy="4089231"/>
                          </a:xfrm>
                        </wpg:grpSpPr>
                        <pic:pic xmlns:pic="http://schemas.openxmlformats.org/drawingml/2006/picture">
                          <pic:nvPicPr>
                            <pic:cNvPr id="8" name="Picture 8"/>
                            <pic:cNvPicPr>
                              <a:picLocks noChangeAspect="1"/>
                            </pic:cNvPicPr>
                          </pic:nvPicPr>
                          <pic:blipFill rotWithShape="1">
                            <a:blip r:embed="rId18" cstate="print">
                              <a:extLst>
                                <a:ext uri="{28A0092B-C50C-407E-A947-70E740481C1C}">
                                  <a14:useLocalDpi xmlns:a14="http://schemas.microsoft.com/office/drawing/2010/main" val="0"/>
                                </a:ext>
                              </a:extLst>
                            </a:blip>
                            <a:srcRect l="5304" t="2769" r="4378" b="2365"/>
                            <a:stretch/>
                          </pic:blipFill>
                          <pic:spPr bwMode="auto">
                            <a:xfrm>
                              <a:off x="-239670" y="-243210"/>
                              <a:ext cx="6702280" cy="3277962"/>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159225" y="3057033"/>
                              <a:ext cx="6676996" cy="788988"/>
                            </a:xfrm>
                            <a:prstGeom prst="rect">
                              <a:avLst/>
                            </a:prstGeom>
                            <a:solidFill>
                              <a:prstClr val="white"/>
                            </a:solidFill>
                            <a:ln>
                              <a:noFill/>
                            </a:ln>
                          </wps:spPr>
                          <wps:txbx>
                            <w:txbxContent>
                              <w:p w14:paraId="5D6F3A21" w14:textId="01DD791E" w:rsidR="00AF1489" w:rsidRPr="001E387C" w:rsidRDefault="00AF1489" w:rsidP="000B23EA">
                                <w:pPr>
                                  <w:pStyle w:val="Caption"/>
                                  <w:spacing w:line="276" w:lineRule="auto"/>
                                  <w:rPr>
                                    <w:rFonts w:ascii="David" w:hAnsi="David" w:cs="David"/>
                                    <w:i w:val="0"/>
                                    <w:iCs w:val="0"/>
                                    <w:noProof/>
                                    <w:color w:val="000000" w:themeColor="text1"/>
                                    <w:sz w:val="24"/>
                                    <w:szCs w:val="20"/>
                                  </w:rPr>
                                </w:pPr>
                                <w:bookmarkStart w:id="438" w:name="figure_4"/>
                                <w:r w:rsidRPr="00425D90">
                                  <w:rPr>
                                    <w:rFonts w:ascii="David" w:hAnsi="David" w:cs="David" w:hint="cs"/>
                                    <w:b/>
                                    <w:bCs/>
                                    <w:i w:val="0"/>
                                    <w:iCs w:val="0"/>
                                    <w:color w:val="000000" w:themeColor="text1"/>
                                    <w:sz w:val="20"/>
                                    <w:szCs w:val="20"/>
                                  </w:rPr>
                                  <w:t xml:space="preserve">Figure </w:t>
                                </w:r>
                                <w:r w:rsidRPr="00425D90">
                                  <w:rPr>
                                    <w:rFonts w:ascii="David" w:hAnsi="David" w:cs="David" w:hint="cs"/>
                                    <w:b/>
                                    <w:bCs/>
                                    <w:i w:val="0"/>
                                    <w:iCs w:val="0"/>
                                    <w:color w:val="000000" w:themeColor="text1"/>
                                    <w:sz w:val="20"/>
                                    <w:szCs w:val="20"/>
                                  </w:rPr>
                                  <w:fldChar w:fldCharType="begin"/>
                                </w:r>
                                <w:r w:rsidRPr="00425D90">
                                  <w:rPr>
                                    <w:rFonts w:ascii="David" w:hAnsi="David" w:cs="David" w:hint="cs"/>
                                    <w:b/>
                                    <w:bCs/>
                                    <w:i w:val="0"/>
                                    <w:iCs w:val="0"/>
                                    <w:color w:val="000000" w:themeColor="text1"/>
                                    <w:sz w:val="20"/>
                                    <w:szCs w:val="20"/>
                                  </w:rPr>
                                  <w:instrText xml:space="preserve"> SEQ Figure \* ARABIC </w:instrText>
                                </w:r>
                                <w:r w:rsidRPr="00425D90">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4</w:t>
                                </w:r>
                                <w:r w:rsidRPr="00425D90">
                                  <w:rPr>
                                    <w:rFonts w:ascii="David" w:hAnsi="David" w:cs="David" w:hint="cs"/>
                                    <w:b/>
                                    <w:bCs/>
                                    <w:i w:val="0"/>
                                    <w:iCs w:val="0"/>
                                    <w:color w:val="000000" w:themeColor="text1"/>
                                    <w:sz w:val="20"/>
                                    <w:szCs w:val="20"/>
                                  </w:rPr>
                                  <w:fldChar w:fldCharType="end"/>
                                </w:r>
                                <w:r w:rsidRPr="00425D90">
                                  <w:rPr>
                                    <w:rFonts w:ascii="David" w:hAnsi="David" w:cs="David" w:hint="cs"/>
                                    <w:b/>
                                    <w:bCs/>
                                    <w:i w:val="0"/>
                                    <w:iCs w:val="0"/>
                                    <w:color w:val="000000" w:themeColor="text1"/>
                                    <w:sz w:val="20"/>
                                    <w:szCs w:val="20"/>
                                  </w:rPr>
                                  <w:t xml:space="preserve">. </w:t>
                                </w:r>
                                <w:bookmarkEnd w:id="438"/>
                                <w:r w:rsidRPr="001E387C">
                                  <w:rPr>
                                    <w:rFonts w:ascii="David" w:hAnsi="David" w:cs="David"/>
                                    <w:i w:val="0"/>
                                    <w:iCs w:val="0"/>
                                    <w:color w:val="000000" w:themeColor="text1"/>
                                    <w:sz w:val="20"/>
                                    <w:szCs w:val="20"/>
                                  </w:rPr>
                                  <w:t>Preferable sensor locations</w:t>
                                </w:r>
                                <w:r>
                                  <w:rPr>
                                    <w:rFonts w:ascii="David" w:hAnsi="David" w:cs="David"/>
                                    <w:i w:val="0"/>
                                    <w:iCs w:val="0"/>
                                    <w:color w:val="000000" w:themeColor="text1"/>
                                    <w:sz w:val="20"/>
                                    <w:szCs w:val="20"/>
                                  </w:rPr>
                                  <w:t>,</w:t>
                                </w:r>
                                <w:r w:rsidRPr="001E387C">
                                  <w:rPr>
                                    <w:rFonts w:ascii="David" w:hAnsi="David" w:cs="David" w:hint="cs"/>
                                    <w:i w:val="0"/>
                                    <w:iCs w:val="0"/>
                                    <w:color w:val="000000" w:themeColor="text1"/>
                                    <w:sz w:val="20"/>
                                    <w:szCs w:val="20"/>
                                  </w:rPr>
                                  <w:t xml:space="preserve"> represented by the percentage of solutions </w:t>
                                </w:r>
                                <w:r>
                                  <w:rPr>
                                    <w:rFonts w:ascii="David" w:hAnsi="David" w:cs="David"/>
                                    <w:i w:val="0"/>
                                    <w:iCs w:val="0"/>
                                    <w:color w:val="000000" w:themeColor="text1"/>
                                    <w:sz w:val="20"/>
                                    <w:szCs w:val="20"/>
                                  </w:rPr>
                                  <w:t>each</w:t>
                                </w:r>
                                <w:r w:rsidRPr="001E387C">
                                  <w:rPr>
                                    <w:rFonts w:ascii="David" w:hAnsi="David" w:cs="David" w:hint="cs"/>
                                    <w:i w:val="0"/>
                                    <w:iCs w:val="0"/>
                                    <w:color w:val="000000" w:themeColor="text1"/>
                                    <w:sz w:val="20"/>
                                    <w:szCs w:val="20"/>
                                  </w:rPr>
                                  <w:t xml:space="preserve"> specific location wa</w:t>
                                </w:r>
                                <w:r w:rsidRPr="007711E8">
                                  <w:rPr>
                                    <w:rFonts w:ascii="David" w:hAnsi="David" w:cs="David" w:hint="cs"/>
                                    <w:i w:val="0"/>
                                    <w:iCs w:val="0"/>
                                    <w:color w:val="000000" w:themeColor="text1"/>
                                    <w:sz w:val="20"/>
                                    <w:szCs w:val="20"/>
                                  </w:rPr>
                                  <w:t>s chosen</w:t>
                                </w:r>
                                <w:r w:rsidRPr="007711E8">
                                  <w:rPr>
                                    <w:rFonts w:ascii="David" w:hAnsi="David" w:cs="David"/>
                                    <w:i w:val="0"/>
                                    <w:iCs w:val="0"/>
                                    <w:color w:val="000000" w:themeColor="text1"/>
                                    <w:sz w:val="20"/>
                                    <w:szCs w:val="20"/>
                                  </w:rPr>
                                  <w:t>, for two objectives - (a) average minimal PED values</w:t>
                                </w:r>
                                <w:r>
                                  <w:rPr>
                                    <w:rFonts w:ascii="David" w:hAnsi="David" w:cs="David"/>
                                    <w:i w:val="0"/>
                                    <w:iCs w:val="0"/>
                                    <w:color w:val="000000" w:themeColor="text1"/>
                                    <w:sz w:val="20"/>
                                    <w:szCs w:val="20"/>
                                  </w:rPr>
                                  <w:t xml:space="preserve"> (172 solutions in total)</w:t>
                                </w:r>
                                <w:r w:rsidRPr="007711E8">
                                  <w:rPr>
                                    <w:rFonts w:ascii="David" w:hAnsi="David" w:cs="David"/>
                                    <w:i w:val="0"/>
                                    <w:iCs w:val="0"/>
                                    <w:color w:val="000000" w:themeColor="text1"/>
                                    <w:sz w:val="20"/>
                                    <w:szCs w:val="20"/>
                                  </w:rPr>
                                  <w:t xml:space="preserve"> and (b) </w:t>
                                </w:r>
                                <w:r>
                                  <w:rPr>
                                    <w:rFonts w:cs="David"/>
                                    <w:i w:val="0"/>
                                    <w:iCs w:val="0"/>
                                    <w:color w:val="000000" w:themeColor="text1"/>
                                    <w:sz w:val="20"/>
                                    <w:szCs w:val="20"/>
                                  </w:rPr>
                                  <w:t>25</w:t>
                                </w:r>
                                <w:r w:rsidRPr="007711E8">
                                  <w:rPr>
                                    <w:rFonts w:cs="David"/>
                                    <w:i w:val="0"/>
                                    <w:iCs w:val="0"/>
                                    <w:color w:val="000000" w:themeColor="text1"/>
                                    <w:sz w:val="20"/>
                                    <w:szCs w:val="20"/>
                                    <w:vertAlign w:val="superscript"/>
                                  </w:rPr>
                                  <w:t>th</w:t>
                                </w:r>
                                <w:r w:rsidRPr="007711E8">
                                  <w:rPr>
                                    <w:rFonts w:cs="David"/>
                                    <w:i w:val="0"/>
                                    <w:iCs w:val="0"/>
                                    <w:color w:val="000000" w:themeColor="text1"/>
                                    <w:sz w:val="20"/>
                                    <w:szCs w:val="20"/>
                                  </w:rPr>
                                  <w:t xml:space="preserve"> percentile of all PED values</w:t>
                                </w:r>
                                <w:r>
                                  <w:rPr>
                                    <w:rFonts w:ascii="David" w:hAnsi="David" w:cs="David"/>
                                    <w:i w:val="0"/>
                                    <w:iCs w:val="0"/>
                                    <w:color w:val="000000" w:themeColor="text1"/>
                                    <w:sz w:val="20"/>
                                    <w:szCs w:val="20"/>
                                  </w:rPr>
                                  <w:t xml:space="preserve"> (167 solutions in total).</w:t>
                                </w:r>
                                <w:r w:rsidRPr="001E387C">
                                  <w:rPr>
                                    <w:rFonts w:ascii="David" w:hAnsi="David" w:cs="David" w:hint="cs"/>
                                    <w:i w:val="0"/>
                                    <w:iCs w:val="0"/>
                                    <w:color w:val="000000" w:themeColor="text1"/>
                                    <w:sz w:val="20"/>
                                    <w:szCs w:val="20"/>
                                  </w:rPr>
                                  <w:t xml:space="preserve">  </w:t>
                                </w:r>
                                <w:r>
                                  <w:rPr>
                                    <w:rFonts w:ascii="David" w:hAnsi="David" w:cs="David"/>
                                    <w:i w:val="0"/>
                                    <w:iCs w:val="0"/>
                                    <w:color w:val="000000" w:themeColor="text1"/>
                                    <w:sz w:val="20"/>
                                    <w:szCs w:val="20"/>
                                  </w:rPr>
                                  <w:t xml:space="preserve">Sources’ locations are marked in red dots and average emission rates are specified below.  White areas are restricted locations, due to sources’ proximity.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 name="Text Box 12"/>
                        <wps:cNvSpPr txBox="1"/>
                        <wps:spPr>
                          <a:xfrm>
                            <a:off x="2201674" y="40012"/>
                            <a:ext cx="262255" cy="262255"/>
                          </a:xfrm>
                          <a:prstGeom prst="rect">
                            <a:avLst/>
                          </a:prstGeom>
                          <a:noFill/>
                          <a:ln w="6350">
                            <a:noFill/>
                          </a:ln>
                        </wps:spPr>
                        <wps:txbx>
                          <w:txbxContent>
                            <w:p w14:paraId="33F8991B" w14:textId="0DA437A6" w:rsidR="00AF1489" w:rsidRPr="002E70FE" w:rsidRDefault="00AF1489">
                              <w:pPr>
                                <w:rPr>
                                  <w:rFonts w:cs="David"/>
                                  <w:color w:val="000000" w:themeColor="text1"/>
                                </w:rPr>
                              </w:pPr>
                              <w:r w:rsidRPr="002E70FE">
                                <w:rPr>
                                  <w:rFonts w:cs="David"/>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5228053" y="40012"/>
                            <a:ext cx="262255" cy="262255"/>
                          </a:xfrm>
                          <a:prstGeom prst="rect">
                            <a:avLst/>
                          </a:prstGeom>
                          <a:noFill/>
                          <a:ln w="6350">
                            <a:noFill/>
                          </a:ln>
                        </wps:spPr>
                        <wps:txbx>
                          <w:txbxContent>
                            <w:p w14:paraId="10A18B69" w14:textId="6B74CAC2" w:rsidR="00AF1489" w:rsidRPr="002E70FE" w:rsidRDefault="00AF1489" w:rsidP="002E70FE">
                              <w:pPr>
                                <w:rPr>
                                  <w:rFonts w:cs="David"/>
                                  <w:color w:val="000000" w:themeColor="text1"/>
                                </w:rPr>
                              </w:pPr>
                              <w:r>
                                <w:rPr>
                                  <w:rFonts w:cs="David"/>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AA6A2" id="Group 16" o:spid="_x0000_s1038" style="position:absolute;left:0;text-align:left;margin-left:-4.25pt;margin-top:113.15pt;width:484.4pt;height:251.75pt;z-index:-251638784;mso-width-relative:margin;mso-height-relative:margin" coordorigin="-519,-1106" coordsize="62559,33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">
                <v:group id="Group 24" o:spid="_x0000_s1039" style="position:absolute;left:-519;top:-1106;width:62559;height:33478" coordorigin="-2396,-2432" coordsize="67574,40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8" o:spid="_x0000_s1040" type="#_x0000_t75" style="position:absolute;left:-2396;top:-2432;width:67022;height:327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">
                    <v:imagedata r:id="rId19" o:title="" croptop="1815f" cropbottom="1550f" cropleft="3476f" cropright="2869f"/>
                  </v:shape>
                  <v:shape id="Text Box 23" o:spid="_x0000_s1041" type="#_x0000_t202" style="position:absolute;left:-1592;top:30570;width:66769;height:7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5D6F3A21" w14:textId="01DD791E" w:rsidR="00AF1489" w:rsidRPr="001E387C" w:rsidRDefault="00AF1489" w:rsidP="000B23EA">
                          <w:pPr>
                            <w:pStyle w:val="Caption"/>
                            <w:spacing w:line="276" w:lineRule="auto"/>
                            <w:rPr>
                              <w:rFonts w:ascii="David" w:hAnsi="David" w:cs="David"/>
                              <w:i w:val="0"/>
                              <w:iCs w:val="0"/>
                              <w:noProof/>
                              <w:color w:val="000000" w:themeColor="text1"/>
                              <w:sz w:val="24"/>
                              <w:szCs w:val="20"/>
                            </w:rPr>
                          </w:pPr>
                          <w:bookmarkStart w:id="439" w:name="figure_4"/>
                          <w:r w:rsidRPr="00425D90">
                            <w:rPr>
                              <w:rFonts w:ascii="David" w:hAnsi="David" w:cs="David" w:hint="cs"/>
                              <w:b/>
                              <w:bCs/>
                              <w:i w:val="0"/>
                              <w:iCs w:val="0"/>
                              <w:color w:val="000000" w:themeColor="text1"/>
                              <w:sz w:val="20"/>
                              <w:szCs w:val="20"/>
                            </w:rPr>
                            <w:t xml:space="preserve">Figure </w:t>
                          </w:r>
                          <w:r w:rsidRPr="00425D90">
                            <w:rPr>
                              <w:rFonts w:ascii="David" w:hAnsi="David" w:cs="David" w:hint="cs"/>
                              <w:b/>
                              <w:bCs/>
                              <w:i w:val="0"/>
                              <w:iCs w:val="0"/>
                              <w:color w:val="000000" w:themeColor="text1"/>
                              <w:sz w:val="20"/>
                              <w:szCs w:val="20"/>
                            </w:rPr>
                            <w:fldChar w:fldCharType="begin"/>
                          </w:r>
                          <w:r w:rsidRPr="00425D90">
                            <w:rPr>
                              <w:rFonts w:ascii="David" w:hAnsi="David" w:cs="David" w:hint="cs"/>
                              <w:b/>
                              <w:bCs/>
                              <w:i w:val="0"/>
                              <w:iCs w:val="0"/>
                              <w:color w:val="000000" w:themeColor="text1"/>
                              <w:sz w:val="20"/>
                              <w:szCs w:val="20"/>
                            </w:rPr>
                            <w:instrText xml:space="preserve"> SEQ Figure \* ARABIC </w:instrText>
                          </w:r>
                          <w:r w:rsidRPr="00425D90">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4</w:t>
                          </w:r>
                          <w:r w:rsidRPr="00425D90">
                            <w:rPr>
                              <w:rFonts w:ascii="David" w:hAnsi="David" w:cs="David" w:hint="cs"/>
                              <w:b/>
                              <w:bCs/>
                              <w:i w:val="0"/>
                              <w:iCs w:val="0"/>
                              <w:color w:val="000000" w:themeColor="text1"/>
                              <w:sz w:val="20"/>
                              <w:szCs w:val="20"/>
                            </w:rPr>
                            <w:fldChar w:fldCharType="end"/>
                          </w:r>
                          <w:r w:rsidRPr="00425D90">
                            <w:rPr>
                              <w:rFonts w:ascii="David" w:hAnsi="David" w:cs="David" w:hint="cs"/>
                              <w:b/>
                              <w:bCs/>
                              <w:i w:val="0"/>
                              <w:iCs w:val="0"/>
                              <w:color w:val="000000" w:themeColor="text1"/>
                              <w:sz w:val="20"/>
                              <w:szCs w:val="20"/>
                            </w:rPr>
                            <w:t xml:space="preserve">. </w:t>
                          </w:r>
                          <w:bookmarkEnd w:id="439"/>
                          <w:r w:rsidRPr="001E387C">
                            <w:rPr>
                              <w:rFonts w:ascii="David" w:hAnsi="David" w:cs="David"/>
                              <w:i w:val="0"/>
                              <w:iCs w:val="0"/>
                              <w:color w:val="000000" w:themeColor="text1"/>
                              <w:sz w:val="20"/>
                              <w:szCs w:val="20"/>
                            </w:rPr>
                            <w:t>Preferable sensor locations</w:t>
                          </w:r>
                          <w:r>
                            <w:rPr>
                              <w:rFonts w:ascii="David" w:hAnsi="David" w:cs="David"/>
                              <w:i w:val="0"/>
                              <w:iCs w:val="0"/>
                              <w:color w:val="000000" w:themeColor="text1"/>
                              <w:sz w:val="20"/>
                              <w:szCs w:val="20"/>
                            </w:rPr>
                            <w:t>,</w:t>
                          </w:r>
                          <w:r w:rsidRPr="001E387C">
                            <w:rPr>
                              <w:rFonts w:ascii="David" w:hAnsi="David" w:cs="David" w:hint="cs"/>
                              <w:i w:val="0"/>
                              <w:iCs w:val="0"/>
                              <w:color w:val="000000" w:themeColor="text1"/>
                              <w:sz w:val="20"/>
                              <w:szCs w:val="20"/>
                            </w:rPr>
                            <w:t xml:space="preserve"> represented by the percentage of solutions </w:t>
                          </w:r>
                          <w:r>
                            <w:rPr>
                              <w:rFonts w:ascii="David" w:hAnsi="David" w:cs="David"/>
                              <w:i w:val="0"/>
                              <w:iCs w:val="0"/>
                              <w:color w:val="000000" w:themeColor="text1"/>
                              <w:sz w:val="20"/>
                              <w:szCs w:val="20"/>
                            </w:rPr>
                            <w:t>each</w:t>
                          </w:r>
                          <w:r w:rsidRPr="001E387C">
                            <w:rPr>
                              <w:rFonts w:ascii="David" w:hAnsi="David" w:cs="David" w:hint="cs"/>
                              <w:i w:val="0"/>
                              <w:iCs w:val="0"/>
                              <w:color w:val="000000" w:themeColor="text1"/>
                              <w:sz w:val="20"/>
                              <w:szCs w:val="20"/>
                            </w:rPr>
                            <w:t xml:space="preserve"> specific location wa</w:t>
                          </w:r>
                          <w:r w:rsidRPr="007711E8">
                            <w:rPr>
                              <w:rFonts w:ascii="David" w:hAnsi="David" w:cs="David" w:hint="cs"/>
                              <w:i w:val="0"/>
                              <w:iCs w:val="0"/>
                              <w:color w:val="000000" w:themeColor="text1"/>
                              <w:sz w:val="20"/>
                              <w:szCs w:val="20"/>
                            </w:rPr>
                            <w:t>s chosen</w:t>
                          </w:r>
                          <w:r w:rsidRPr="007711E8">
                            <w:rPr>
                              <w:rFonts w:ascii="David" w:hAnsi="David" w:cs="David"/>
                              <w:i w:val="0"/>
                              <w:iCs w:val="0"/>
                              <w:color w:val="000000" w:themeColor="text1"/>
                              <w:sz w:val="20"/>
                              <w:szCs w:val="20"/>
                            </w:rPr>
                            <w:t>, for two objectives - (a) average minimal PED values</w:t>
                          </w:r>
                          <w:r>
                            <w:rPr>
                              <w:rFonts w:ascii="David" w:hAnsi="David" w:cs="David"/>
                              <w:i w:val="0"/>
                              <w:iCs w:val="0"/>
                              <w:color w:val="000000" w:themeColor="text1"/>
                              <w:sz w:val="20"/>
                              <w:szCs w:val="20"/>
                            </w:rPr>
                            <w:t xml:space="preserve"> (172 solutions in total)</w:t>
                          </w:r>
                          <w:r w:rsidRPr="007711E8">
                            <w:rPr>
                              <w:rFonts w:ascii="David" w:hAnsi="David" w:cs="David"/>
                              <w:i w:val="0"/>
                              <w:iCs w:val="0"/>
                              <w:color w:val="000000" w:themeColor="text1"/>
                              <w:sz w:val="20"/>
                              <w:szCs w:val="20"/>
                            </w:rPr>
                            <w:t xml:space="preserve"> and (b) </w:t>
                          </w:r>
                          <w:r>
                            <w:rPr>
                              <w:rFonts w:cs="David"/>
                              <w:i w:val="0"/>
                              <w:iCs w:val="0"/>
                              <w:color w:val="000000" w:themeColor="text1"/>
                              <w:sz w:val="20"/>
                              <w:szCs w:val="20"/>
                            </w:rPr>
                            <w:t>25</w:t>
                          </w:r>
                          <w:r w:rsidRPr="007711E8">
                            <w:rPr>
                              <w:rFonts w:cs="David"/>
                              <w:i w:val="0"/>
                              <w:iCs w:val="0"/>
                              <w:color w:val="000000" w:themeColor="text1"/>
                              <w:sz w:val="20"/>
                              <w:szCs w:val="20"/>
                              <w:vertAlign w:val="superscript"/>
                            </w:rPr>
                            <w:t>th</w:t>
                          </w:r>
                          <w:r w:rsidRPr="007711E8">
                            <w:rPr>
                              <w:rFonts w:cs="David"/>
                              <w:i w:val="0"/>
                              <w:iCs w:val="0"/>
                              <w:color w:val="000000" w:themeColor="text1"/>
                              <w:sz w:val="20"/>
                              <w:szCs w:val="20"/>
                            </w:rPr>
                            <w:t xml:space="preserve"> percentile of all PED values</w:t>
                          </w:r>
                          <w:r>
                            <w:rPr>
                              <w:rFonts w:ascii="David" w:hAnsi="David" w:cs="David"/>
                              <w:i w:val="0"/>
                              <w:iCs w:val="0"/>
                              <w:color w:val="000000" w:themeColor="text1"/>
                              <w:sz w:val="20"/>
                              <w:szCs w:val="20"/>
                            </w:rPr>
                            <w:t xml:space="preserve"> (167 solutions in total).</w:t>
                          </w:r>
                          <w:r w:rsidRPr="001E387C">
                            <w:rPr>
                              <w:rFonts w:ascii="David" w:hAnsi="David" w:cs="David" w:hint="cs"/>
                              <w:i w:val="0"/>
                              <w:iCs w:val="0"/>
                              <w:color w:val="000000" w:themeColor="text1"/>
                              <w:sz w:val="20"/>
                              <w:szCs w:val="20"/>
                            </w:rPr>
                            <w:t xml:space="preserve">  </w:t>
                          </w:r>
                          <w:r>
                            <w:rPr>
                              <w:rFonts w:ascii="David" w:hAnsi="David" w:cs="David"/>
                              <w:i w:val="0"/>
                              <w:iCs w:val="0"/>
                              <w:color w:val="000000" w:themeColor="text1"/>
                              <w:sz w:val="20"/>
                              <w:szCs w:val="20"/>
                            </w:rPr>
                            <w:t xml:space="preserve">Sources’ locations are marked in red dots and average emission rates are specified below.  White areas are restricted locations, due to sources’ proximity. </w:t>
                          </w:r>
                        </w:p>
                      </w:txbxContent>
                    </v:textbox>
                  </v:shape>
                </v:group>
                <v:shape id="Text Box 12" o:spid="_x0000_s1042" type="#_x0000_t202" style="position:absolute;left:22016;top:400;width:2623;height:2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33F8991B" w14:textId="0DA437A6" w:rsidR="00AF1489" w:rsidRPr="002E70FE" w:rsidRDefault="00AF1489">
                        <w:pPr>
                          <w:rPr>
                            <w:rFonts w:cs="David"/>
                            <w:color w:val="000000" w:themeColor="text1"/>
                          </w:rPr>
                        </w:pPr>
                        <w:r w:rsidRPr="002E70FE">
                          <w:rPr>
                            <w:rFonts w:cs="David"/>
                            <w:color w:val="000000" w:themeColor="text1"/>
                          </w:rPr>
                          <w:t>a</w:t>
                        </w:r>
                      </w:p>
                    </w:txbxContent>
                  </v:textbox>
                </v:shape>
                <v:shape id="Text Box 13" o:spid="_x0000_s1043" type="#_x0000_t202" style="position:absolute;left:52280;top:400;width:2623;height:2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10A18B69" w14:textId="6B74CAC2" w:rsidR="00AF1489" w:rsidRPr="002E70FE" w:rsidRDefault="00AF1489" w:rsidP="002E70FE">
                        <w:pPr>
                          <w:rPr>
                            <w:rFonts w:cs="David"/>
                            <w:color w:val="000000" w:themeColor="text1"/>
                          </w:rPr>
                        </w:pPr>
                        <w:r>
                          <w:rPr>
                            <w:rFonts w:cs="David"/>
                            <w:color w:val="000000" w:themeColor="text1"/>
                          </w:rPr>
                          <w:t>b</w:t>
                        </w:r>
                      </w:p>
                    </w:txbxContent>
                  </v:textbox>
                </v:shape>
                <w10:wrap type="tight"/>
              </v:group>
            </w:pict>
          </mc:Fallback>
        </mc:AlternateContent>
      </w:r>
      <w:r w:rsidR="00484684">
        <w:rPr>
          <w:rFonts w:cs="David"/>
          <w:color w:val="000000" w:themeColor="text1"/>
        </w:rPr>
        <w:t>For the above-mentioned obtained solutions,</w:t>
      </w:r>
      <w:r w:rsidR="0085018C">
        <w:rPr>
          <w:rFonts w:cs="David"/>
          <w:color w:val="000000" w:themeColor="text1"/>
        </w:rPr>
        <w:t xml:space="preserve"> Fig.</w:t>
      </w:r>
      <w:r w:rsidR="00484684">
        <w:rPr>
          <w:rFonts w:cs="David"/>
          <w:color w:val="000000" w:themeColor="text1"/>
        </w:rPr>
        <w:t xml:space="preserve"> </w:t>
      </w:r>
      <w:r w:rsidR="00EC0BBB" w:rsidRPr="00EC0BBB">
        <w:rPr>
          <w:rFonts w:cs="David"/>
          <w:color w:val="000000" w:themeColor="text1"/>
        </w:rPr>
        <w:fldChar w:fldCharType="begin"/>
      </w:r>
      <w:r w:rsidR="00EC0BBB" w:rsidRPr="00EC0BBB">
        <w:rPr>
          <w:rFonts w:cs="David"/>
          <w:color w:val="000000" w:themeColor="text1"/>
        </w:rPr>
        <w:instrText xml:space="preserve"> REF figure_4 </w:instrText>
      </w:r>
      <w:r w:rsidR="0085018C">
        <w:rPr>
          <w:rFonts w:cs="David"/>
          <w:color w:val="000000" w:themeColor="text1"/>
        </w:rPr>
        <w:instrText xml:space="preserve">\# 0 </w:instrText>
      </w:r>
      <w:r w:rsidR="00EC0BBB" w:rsidRPr="00EC0BBB">
        <w:rPr>
          <w:rFonts w:cs="David"/>
          <w:color w:val="000000" w:themeColor="text1"/>
        </w:rPr>
        <w:instrText xml:space="preserve">\h  \* MERGEFORMAT </w:instrText>
      </w:r>
      <w:r w:rsidR="00EC0BBB" w:rsidRPr="00EC0BBB">
        <w:rPr>
          <w:rFonts w:cs="David"/>
          <w:color w:val="000000" w:themeColor="text1"/>
        </w:rPr>
      </w:r>
      <w:r w:rsidR="00EC0BBB" w:rsidRPr="00EC0BBB">
        <w:rPr>
          <w:rFonts w:cs="David"/>
          <w:color w:val="000000" w:themeColor="text1"/>
        </w:rPr>
        <w:fldChar w:fldCharType="separate"/>
      </w:r>
      <w:r w:rsidR="00587E2C">
        <w:rPr>
          <w:rFonts w:cs="David"/>
          <w:color w:val="000000" w:themeColor="text1"/>
        </w:rPr>
        <w:t>4</w:t>
      </w:r>
      <w:r w:rsidR="00EC0BBB" w:rsidRPr="00EC0BBB">
        <w:rPr>
          <w:rFonts w:cs="David"/>
          <w:color w:val="000000" w:themeColor="text1"/>
        </w:rPr>
        <w:fldChar w:fldCharType="end"/>
      </w:r>
      <w:r w:rsidR="0085018C">
        <w:rPr>
          <w:rFonts w:cs="David"/>
          <w:color w:val="000000" w:themeColor="text1"/>
        </w:rPr>
        <w:t xml:space="preserve"> </w:t>
      </w:r>
      <w:r w:rsidR="00C11E02" w:rsidRPr="00C11E02">
        <w:rPr>
          <w:rFonts w:cs="David"/>
          <w:color w:val="000000" w:themeColor="text1"/>
        </w:rPr>
        <w:t>displays</w:t>
      </w:r>
      <w:r w:rsidR="00AC285B">
        <w:rPr>
          <w:rFonts w:cs="David"/>
          <w:color w:val="000000" w:themeColor="text1"/>
        </w:rPr>
        <w:t xml:space="preserve"> a heatmap</w:t>
      </w:r>
      <w:r w:rsidR="00921572">
        <w:rPr>
          <w:rFonts w:cs="David"/>
          <w:color w:val="000000" w:themeColor="text1"/>
        </w:rPr>
        <w:t xml:space="preserve"> of preferable </w:t>
      </w:r>
      <w:r w:rsidR="005C2B5D">
        <w:rPr>
          <w:rFonts w:cs="David"/>
          <w:color w:val="000000" w:themeColor="text1"/>
        </w:rPr>
        <w:t>locations</w:t>
      </w:r>
      <w:r w:rsidR="008B37F5">
        <w:rPr>
          <w:rFonts w:cs="David"/>
          <w:color w:val="000000" w:themeColor="text1"/>
        </w:rPr>
        <w:t xml:space="preserve"> </w:t>
      </w:r>
      <w:r w:rsidR="00635BD6">
        <w:rPr>
          <w:rFonts w:cs="David"/>
          <w:color w:val="000000" w:themeColor="text1"/>
        </w:rPr>
        <w:t>sensors were placed at</w:t>
      </w:r>
      <w:r w:rsidR="00B42C77">
        <w:rPr>
          <w:rFonts w:cs="David"/>
          <w:color w:val="000000" w:themeColor="text1"/>
        </w:rPr>
        <w:t>.</w:t>
      </w:r>
      <w:r w:rsidR="00D24E1C">
        <w:rPr>
          <w:rFonts w:cs="David"/>
          <w:color w:val="000000" w:themeColor="text1"/>
        </w:rPr>
        <w:t xml:space="preserve"> </w:t>
      </w:r>
      <w:r w:rsidR="00A85C01">
        <w:rPr>
          <w:rFonts w:cs="David"/>
          <w:color w:val="000000" w:themeColor="text1"/>
        </w:rPr>
        <w:t xml:space="preserve">Each </w:t>
      </w:r>
      <w:r w:rsidR="00A85C01" w:rsidRPr="002F768E">
        <w:rPr>
          <w:rFonts w:cs="David"/>
          <w:color w:val="000000" w:themeColor="text1"/>
        </w:rPr>
        <w:t>colored</w:t>
      </w:r>
      <w:r w:rsidR="00B42C77" w:rsidRPr="002F768E">
        <w:rPr>
          <w:rFonts w:cs="David"/>
          <w:color w:val="000000" w:themeColor="text1"/>
        </w:rPr>
        <w:t xml:space="preserve"> pixel on the </w:t>
      </w:r>
      <w:r w:rsidR="00B42C77" w:rsidRPr="002F768E">
        <w:rPr>
          <w:rFonts w:cs="David" w:hint="cs"/>
          <w:color w:val="000000" w:themeColor="text1"/>
        </w:rPr>
        <w:t xml:space="preserve">1000x1000 </w:t>
      </w:r>
      <w:r w:rsidR="00B42C77" w:rsidRPr="002F768E">
        <w:rPr>
          <w:rFonts w:cs="David"/>
          <w:color w:val="000000" w:themeColor="text1"/>
        </w:rPr>
        <w:t>m simulation</w:t>
      </w:r>
      <w:r w:rsidR="0080377F" w:rsidRPr="002F768E">
        <w:rPr>
          <w:rFonts w:cs="David"/>
          <w:color w:val="000000" w:themeColor="text1"/>
        </w:rPr>
        <w:t>-</w:t>
      </w:r>
      <w:r w:rsidR="00B42C77" w:rsidRPr="002F768E">
        <w:rPr>
          <w:rFonts w:cs="David"/>
          <w:color w:val="000000" w:themeColor="text1"/>
        </w:rPr>
        <w:t>map</w:t>
      </w:r>
      <w:r w:rsidR="00A85C01" w:rsidRPr="002F768E">
        <w:rPr>
          <w:rFonts w:cs="David"/>
          <w:color w:val="000000" w:themeColor="text1"/>
        </w:rPr>
        <w:t xml:space="preserve"> </w:t>
      </w:r>
      <w:r w:rsidR="00A85C01" w:rsidRPr="002F768E">
        <w:rPr>
          <w:rFonts w:cs="David"/>
          <w:color w:val="000000" w:themeColor="text1"/>
        </w:rPr>
        <w:lastRenderedPageBreak/>
        <w:t>represent</w:t>
      </w:r>
      <w:r w:rsidR="007130A6" w:rsidRPr="002F768E">
        <w:rPr>
          <w:rFonts w:cs="David"/>
          <w:color w:val="000000" w:themeColor="text1"/>
        </w:rPr>
        <w:t>s</w:t>
      </w:r>
      <w:r w:rsidR="00B42C77" w:rsidRPr="002F768E">
        <w:rPr>
          <w:rFonts w:cs="David"/>
          <w:color w:val="000000" w:themeColor="text1"/>
        </w:rPr>
        <w:t xml:space="preserve"> </w:t>
      </w:r>
      <w:r w:rsidR="008B37F5" w:rsidRPr="002F768E">
        <w:rPr>
          <w:rFonts w:cs="David"/>
          <w:color w:val="000000" w:themeColor="text1"/>
        </w:rPr>
        <w:t xml:space="preserve">the percentage of solutions </w:t>
      </w:r>
      <w:r w:rsidR="00C24457" w:rsidRPr="002F768E">
        <w:rPr>
          <w:rFonts w:cs="David"/>
          <w:color w:val="000000" w:themeColor="text1"/>
        </w:rPr>
        <w:t>a sensor was placed at that specific</w:t>
      </w:r>
      <w:r w:rsidR="008B37F5" w:rsidRPr="002F768E">
        <w:rPr>
          <w:rFonts w:cs="David"/>
          <w:color w:val="000000" w:themeColor="text1"/>
        </w:rPr>
        <w:t xml:space="preserve"> location</w:t>
      </w:r>
      <w:r w:rsidR="00D24E1C" w:rsidRPr="002F768E">
        <w:rPr>
          <w:rFonts w:cs="David"/>
          <w:color w:val="000000" w:themeColor="text1"/>
        </w:rPr>
        <w:t>.</w:t>
      </w:r>
      <w:r w:rsidR="002D0D93" w:rsidRPr="002F768E">
        <w:rPr>
          <w:rFonts w:cs="David"/>
          <w:color w:val="000000" w:themeColor="text1"/>
        </w:rPr>
        <w:t xml:space="preserve"> </w:t>
      </w:r>
      <w:r w:rsidR="009E5D54" w:rsidRPr="002F768E">
        <w:rPr>
          <w:rFonts w:cs="David"/>
          <w:color w:val="000000" w:themeColor="text1"/>
        </w:rPr>
        <w:t xml:space="preserve">It can be seen that the two objectives - </w:t>
      </w:r>
      <m:oMath>
        <m:sSub>
          <m:sSubPr>
            <m:ctrlPr>
              <w:rPr>
                <w:rFonts w:ascii="Cambria Math" w:hAnsi="Cambria Math" w:cs="David" w:hint="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color w:val="000000" w:themeColor="text1"/>
              </w:rPr>
              <m:t>minimal_</m:t>
            </m:r>
            <m:r>
              <m:rPr>
                <m:sty m:val="p"/>
              </m:rPr>
              <w:rPr>
                <w:rFonts w:ascii="Cambria Math" w:hAnsi="Cambria Math" w:cs="David" w:hint="cs"/>
                <w:color w:val="000000" w:themeColor="text1"/>
              </w:rPr>
              <m:t>PED</m:t>
            </m:r>
          </m:sub>
        </m:sSub>
      </m:oMath>
      <w:r w:rsidR="00545613" w:rsidRPr="002F768E">
        <w:rPr>
          <w:rFonts w:cs="David"/>
          <w:color w:val="000000" w:themeColor="text1"/>
        </w:rPr>
        <w:t xml:space="preserve"> (</w:t>
      </w:r>
      <w:r w:rsidR="003055BD">
        <w:rPr>
          <w:rFonts w:cs="David"/>
          <w:color w:val="000000" w:themeColor="text1"/>
        </w:rPr>
        <w:t xml:space="preserve">Fig. </w:t>
      </w:r>
      <w:r w:rsidR="003055BD" w:rsidRPr="00EC0BBB">
        <w:rPr>
          <w:rFonts w:cs="David"/>
          <w:color w:val="000000" w:themeColor="text1"/>
        </w:rPr>
        <w:fldChar w:fldCharType="begin"/>
      </w:r>
      <w:r w:rsidR="003055BD" w:rsidRPr="00EC0BBB">
        <w:rPr>
          <w:rFonts w:cs="David"/>
          <w:color w:val="000000" w:themeColor="text1"/>
        </w:rPr>
        <w:instrText xml:space="preserve"> REF figure_4 </w:instrText>
      </w:r>
      <w:r w:rsidR="003055BD">
        <w:rPr>
          <w:rFonts w:cs="David"/>
          <w:color w:val="000000" w:themeColor="text1"/>
        </w:rPr>
        <w:instrText xml:space="preserve">\# 0 </w:instrText>
      </w:r>
      <w:r w:rsidR="003055BD" w:rsidRPr="00EC0BBB">
        <w:rPr>
          <w:rFonts w:cs="David"/>
          <w:color w:val="000000" w:themeColor="text1"/>
        </w:rPr>
        <w:instrText xml:space="preserve">\h  \* MERGEFORMAT </w:instrText>
      </w:r>
      <w:r w:rsidR="003055BD" w:rsidRPr="00EC0BBB">
        <w:rPr>
          <w:rFonts w:cs="David"/>
          <w:color w:val="000000" w:themeColor="text1"/>
        </w:rPr>
      </w:r>
      <w:r w:rsidR="003055BD" w:rsidRPr="00EC0BBB">
        <w:rPr>
          <w:rFonts w:cs="David"/>
          <w:color w:val="000000" w:themeColor="text1"/>
        </w:rPr>
        <w:fldChar w:fldCharType="separate"/>
      </w:r>
      <w:r w:rsidR="00587E2C">
        <w:rPr>
          <w:rFonts w:cs="David"/>
          <w:color w:val="000000" w:themeColor="text1"/>
        </w:rPr>
        <w:t>4</w:t>
      </w:r>
      <w:r w:rsidR="003055BD" w:rsidRPr="00EC0BBB">
        <w:rPr>
          <w:rFonts w:cs="David"/>
          <w:color w:val="000000" w:themeColor="text1"/>
        </w:rPr>
        <w:fldChar w:fldCharType="end"/>
      </w:r>
      <w:r w:rsidR="003055BD">
        <w:rPr>
          <w:rFonts w:cs="David"/>
          <w:color w:val="000000" w:themeColor="text1"/>
        </w:rPr>
        <w:t>a</w:t>
      </w:r>
      <w:r w:rsidR="00545613" w:rsidRPr="002F768E">
        <w:rPr>
          <w:rFonts w:cs="David"/>
          <w:color w:val="000000" w:themeColor="text1"/>
        </w:rPr>
        <w:t xml:space="preserve">) </w:t>
      </w:r>
      <w:r w:rsidR="009E5D54" w:rsidRPr="002F768E">
        <w:rPr>
          <w:rFonts w:cs="David"/>
          <w:color w:val="000000" w:themeColor="text1"/>
        </w:rPr>
        <w:t>and</w:t>
      </w:r>
      <w:r w:rsidR="00545613" w:rsidRPr="002F768E">
        <w:rPr>
          <w:rFonts w:cs="David"/>
          <w:color w:val="000000" w:themeColor="text1"/>
        </w:rPr>
        <w:t xml:space="preserve"> </w:t>
      </w:r>
      <m:oMath>
        <m:sSub>
          <m:sSubPr>
            <m:ctrlPr>
              <w:rPr>
                <w:rFonts w:ascii="Cambria Math" w:hAnsi="Cambria Math" w:cs="David" w:hint="cs"/>
                <w:iCs/>
                <w:color w:val="000000" w:themeColor="text1"/>
              </w:rPr>
            </m:ctrlPr>
          </m:sSubPr>
          <m:e>
            <m:r>
              <m:rPr>
                <m:sty m:val="p"/>
              </m:rPr>
              <w:rPr>
                <w:rFonts w:ascii="Cambria Math" w:hAnsi="Cambria Math" w:cs="David" w:hint="cs"/>
                <w:color w:val="000000" w:themeColor="text1"/>
              </w:rPr>
              <m:t>Ψ</m:t>
            </m:r>
          </m:e>
          <m:sub>
            <m:r>
              <m:rPr>
                <m:sty m:val="p"/>
              </m:rPr>
              <w:rPr>
                <w:rFonts w:ascii="Cambria Math" w:hAnsi="Cambria Math" w:cs="David"/>
                <w:color w:val="000000" w:themeColor="text1"/>
              </w:rPr>
              <m:t>percentile_</m:t>
            </m:r>
            <m:r>
              <m:rPr>
                <m:sty m:val="p"/>
              </m:rPr>
              <w:rPr>
                <w:rFonts w:ascii="Cambria Math" w:hAnsi="Cambria Math" w:cs="David" w:hint="cs"/>
                <w:color w:val="000000" w:themeColor="text1"/>
              </w:rPr>
              <m:t>PED</m:t>
            </m:r>
          </m:sub>
        </m:sSub>
      </m:oMath>
      <w:r w:rsidR="00545613" w:rsidRPr="002F768E">
        <w:rPr>
          <w:rFonts w:cs="David"/>
          <w:color w:val="000000" w:themeColor="text1"/>
        </w:rPr>
        <w:t xml:space="preserve"> (</w:t>
      </w:r>
      <w:r w:rsidR="003055BD">
        <w:rPr>
          <w:rFonts w:cs="David"/>
          <w:color w:val="000000" w:themeColor="text1"/>
        </w:rPr>
        <w:t xml:space="preserve">Fig. </w:t>
      </w:r>
      <w:r w:rsidR="003055BD" w:rsidRPr="00EC0BBB">
        <w:rPr>
          <w:rFonts w:cs="David"/>
          <w:color w:val="000000" w:themeColor="text1"/>
        </w:rPr>
        <w:fldChar w:fldCharType="begin"/>
      </w:r>
      <w:r w:rsidR="003055BD" w:rsidRPr="00EC0BBB">
        <w:rPr>
          <w:rFonts w:cs="David"/>
          <w:color w:val="000000" w:themeColor="text1"/>
        </w:rPr>
        <w:instrText xml:space="preserve"> REF figure_4 </w:instrText>
      </w:r>
      <w:r w:rsidR="003055BD">
        <w:rPr>
          <w:rFonts w:cs="David"/>
          <w:color w:val="000000" w:themeColor="text1"/>
        </w:rPr>
        <w:instrText xml:space="preserve">\# 0 </w:instrText>
      </w:r>
      <w:r w:rsidR="003055BD" w:rsidRPr="00EC0BBB">
        <w:rPr>
          <w:rFonts w:cs="David"/>
          <w:color w:val="000000" w:themeColor="text1"/>
        </w:rPr>
        <w:instrText xml:space="preserve">\h  \* MERGEFORMAT </w:instrText>
      </w:r>
      <w:r w:rsidR="003055BD" w:rsidRPr="00EC0BBB">
        <w:rPr>
          <w:rFonts w:cs="David"/>
          <w:color w:val="000000" w:themeColor="text1"/>
        </w:rPr>
      </w:r>
      <w:r w:rsidR="003055BD" w:rsidRPr="00EC0BBB">
        <w:rPr>
          <w:rFonts w:cs="David"/>
          <w:color w:val="000000" w:themeColor="text1"/>
        </w:rPr>
        <w:fldChar w:fldCharType="separate"/>
      </w:r>
      <w:r w:rsidR="00587E2C">
        <w:rPr>
          <w:rFonts w:cs="David"/>
          <w:color w:val="000000" w:themeColor="text1"/>
        </w:rPr>
        <w:t>4</w:t>
      </w:r>
      <w:r w:rsidR="003055BD" w:rsidRPr="00EC0BBB">
        <w:rPr>
          <w:rFonts w:cs="David"/>
          <w:color w:val="000000" w:themeColor="text1"/>
        </w:rPr>
        <w:fldChar w:fldCharType="end"/>
      </w:r>
      <w:r w:rsidR="003055BD">
        <w:rPr>
          <w:rFonts w:cs="David"/>
          <w:color w:val="000000" w:themeColor="text1"/>
        </w:rPr>
        <w:t>b</w:t>
      </w:r>
      <w:r w:rsidR="00545613" w:rsidRPr="002F768E">
        <w:rPr>
          <w:rFonts w:cs="David"/>
          <w:color w:val="000000" w:themeColor="text1"/>
        </w:rPr>
        <w:t>)</w:t>
      </w:r>
      <w:r w:rsidR="009E5D54" w:rsidRPr="002F768E">
        <w:rPr>
          <w:rFonts w:cs="David"/>
          <w:color w:val="000000" w:themeColor="text1"/>
        </w:rPr>
        <w:t xml:space="preserve"> </w:t>
      </w:r>
      <w:r w:rsidR="00626C97" w:rsidRPr="002F768E">
        <w:rPr>
          <w:rFonts w:cs="David"/>
          <w:color w:val="000000" w:themeColor="text1"/>
        </w:rPr>
        <w:t xml:space="preserve">generate </w:t>
      </w:r>
      <w:r w:rsidR="009E5D54" w:rsidRPr="002F768E">
        <w:rPr>
          <w:rFonts w:cs="David"/>
          <w:color w:val="000000" w:themeColor="text1"/>
        </w:rPr>
        <w:t xml:space="preserve">quite </w:t>
      </w:r>
      <w:r w:rsidR="0080066D">
        <w:rPr>
          <w:rFonts w:cs="David"/>
          <w:color w:val="000000" w:themeColor="text1"/>
        </w:rPr>
        <w:t>similar</w:t>
      </w:r>
      <w:r w:rsidR="009E5D54">
        <w:rPr>
          <w:rFonts w:cs="David"/>
          <w:color w:val="000000" w:themeColor="text1"/>
        </w:rPr>
        <w:t xml:space="preserve"> preferable locations, though some </w:t>
      </w:r>
      <w:r w:rsidR="008608AE">
        <w:rPr>
          <w:rFonts w:cs="David"/>
          <w:color w:val="000000" w:themeColor="text1"/>
        </w:rPr>
        <w:t xml:space="preserve">differences are seen; in </w:t>
      </w:r>
      <w:r w:rsidR="003055BD">
        <w:rPr>
          <w:rFonts w:cs="David"/>
          <w:color w:val="000000" w:themeColor="text1"/>
        </w:rPr>
        <w:t xml:space="preserve">Fig. </w:t>
      </w:r>
      <w:r w:rsidR="003055BD" w:rsidRPr="00EC0BBB">
        <w:rPr>
          <w:rFonts w:cs="David"/>
          <w:color w:val="000000" w:themeColor="text1"/>
        </w:rPr>
        <w:fldChar w:fldCharType="begin"/>
      </w:r>
      <w:r w:rsidR="003055BD" w:rsidRPr="00EC0BBB">
        <w:rPr>
          <w:rFonts w:cs="David"/>
          <w:color w:val="000000" w:themeColor="text1"/>
        </w:rPr>
        <w:instrText xml:space="preserve"> REF figure_4 </w:instrText>
      </w:r>
      <w:r w:rsidR="003055BD">
        <w:rPr>
          <w:rFonts w:cs="David"/>
          <w:color w:val="000000" w:themeColor="text1"/>
        </w:rPr>
        <w:instrText xml:space="preserve">\# 0 </w:instrText>
      </w:r>
      <w:r w:rsidR="003055BD" w:rsidRPr="00EC0BBB">
        <w:rPr>
          <w:rFonts w:cs="David"/>
          <w:color w:val="000000" w:themeColor="text1"/>
        </w:rPr>
        <w:instrText xml:space="preserve">\h  \* MERGEFORMAT </w:instrText>
      </w:r>
      <w:r w:rsidR="003055BD" w:rsidRPr="00EC0BBB">
        <w:rPr>
          <w:rFonts w:cs="David"/>
          <w:color w:val="000000" w:themeColor="text1"/>
        </w:rPr>
      </w:r>
      <w:r w:rsidR="003055BD" w:rsidRPr="00EC0BBB">
        <w:rPr>
          <w:rFonts w:cs="David"/>
          <w:color w:val="000000" w:themeColor="text1"/>
        </w:rPr>
        <w:fldChar w:fldCharType="separate"/>
      </w:r>
      <w:r w:rsidR="00587E2C">
        <w:rPr>
          <w:rFonts w:cs="David"/>
          <w:color w:val="000000" w:themeColor="text1"/>
        </w:rPr>
        <w:t>4</w:t>
      </w:r>
      <w:r w:rsidR="003055BD" w:rsidRPr="00EC0BBB">
        <w:rPr>
          <w:rFonts w:cs="David"/>
          <w:color w:val="000000" w:themeColor="text1"/>
        </w:rPr>
        <w:fldChar w:fldCharType="end"/>
      </w:r>
      <w:r w:rsidR="003055BD">
        <w:rPr>
          <w:rFonts w:cs="David"/>
          <w:color w:val="000000" w:themeColor="text1"/>
        </w:rPr>
        <w:t xml:space="preserve">a </w:t>
      </w:r>
      <w:r w:rsidR="004561D4">
        <w:rPr>
          <w:rFonts w:cs="David"/>
          <w:color w:val="000000" w:themeColor="text1"/>
        </w:rPr>
        <w:t xml:space="preserve">for example, the most preferable places (colored in dark blue) are between </w:t>
      </w:r>
      <w:r w:rsidR="00673AEA">
        <w:rPr>
          <w:rFonts w:cs="David"/>
          <w:color w:val="000000" w:themeColor="text1"/>
        </w:rPr>
        <w:t xml:space="preserve">sources </w:t>
      </w:r>
      <w:r w:rsidR="004561D4">
        <w:rPr>
          <w:rFonts w:cs="David"/>
          <w:color w:val="000000" w:themeColor="text1"/>
        </w:rPr>
        <w:t xml:space="preserve">and as close as possible to </w:t>
      </w:r>
      <w:r w:rsidR="00163114">
        <w:rPr>
          <w:rFonts w:cs="David"/>
          <w:color w:val="000000" w:themeColor="text1"/>
        </w:rPr>
        <w:t>a</w:t>
      </w:r>
      <w:r w:rsidR="00673AEA">
        <w:rPr>
          <w:rFonts w:cs="David"/>
          <w:color w:val="000000" w:themeColor="text1"/>
        </w:rPr>
        <w:t xml:space="preserve"> </w:t>
      </w:r>
      <w:r w:rsidR="004561D4">
        <w:rPr>
          <w:rFonts w:cs="David"/>
          <w:color w:val="000000" w:themeColor="text1"/>
        </w:rPr>
        <w:t xml:space="preserve">source. </w:t>
      </w:r>
      <w:r w:rsidR="00673AEA">
        <w:rPr>
          <w:rFonts w:cs="David"/>
          <w:color w:val="000000" w:themeColor="text1"/>
        </w:rPr>
        <w:t xml:space="preserve">In </w:t>
      </w:r>
      <w:r w:rsidR="003055BD">
        <w:rPr>
          <w:rFonts w:cs="David"/>
          <w:color w:val="000000" w:themeColor="text1"/>
        </w:rPr>
        <w:t xml:space="preserve">Fig. </w:t>
      </w:r>
      <w:r w:rsidR="003055BD" w:rsidRPr="00EC0BBB">
        <w:rPr>
          <w:rFonts w:cs="David"/>
          <w:color w:val="000000" w:themeColor="text1"/>
        </w:rPr>
        <w:fldChar w:fldCharType="begin"/>
      </w:r>
      <w:r w:rsidR="003055BD" w:rsidRPr="00EC0BBB">
        <w:rPr>
          <w:rFonts w:cs="David"/>
          <w:color w:val="000000" w:themeColor="text1"/>
        </w:rPr>
        <w:instrText xml:space="preserve"> REF figure_4 </w:instrText>
      </w:r>
      <w:r w:rsidR="003055BD">
        <w:rPr>
          <w:rFonts w:cs="David"/>
          <w:color w:val="000000" w:themeColor="text1"/>
        </w:rPr>
        <w:instrText xml:space="preserve">\# 0 </w:instrText>
      </w:r>
      <w:r w:rsidR="003055BD" w:rsidRPr="00EC0BBB">
        <w:rPr>
          <w:rFonts w:cs="David"/>
          <w:color w:val="000000" w:themeColor="text1"/>
        </w:rPr>
        <w:instrText xml:space="preserve">\h  \* MERGEFORMAT </w:instrText>
      </w:r>
      <w:r w:rsidR="003055BD" w:rsidRPr="00EC0BBB">
        <w:rPr>
          <w:rFonts w:cs="David"/>
          <w:color w:val="000000" w:themeColor="text1"/>
        </w:rPr>
      </w:r>
      <w:r w:rsidR="003055BD" w:rsidRPr="00EC0BBB">
        <w:rPr>
          <w:rFonts w:cs="David"/>
          <w:color w:val="000000" w:themeColor="text1"/>
        </w:rPr>
        <w:fldChar w:fldCharType="separate"/>
      </w:r>
      <w:r w:rsidR="00587E2C">
        <w:rPr>
          <w:rFonts w:cs="David"/>
          <w:color w:val="000000" w:themeColor="text1"/>
        </w:rPr>
        <w:t>4</w:t>
      </w:r>
      <w:r w:rsidR="003055BD" w:rsidRPr="00EC0BBB">
        <w:rPr>
          <w:rFonts w:cs="David"/>
          <w:color w:val="000000" w:themeColor="text1"/>
        </w:rPr>
        <w:fldChar w:fldCharType="end"/>
      </w:r>
      <w:r w:rsidR="003055BD">
        <w:rPr>
          <w:rFonts w:cs="David"/>
          <w:color w:val="000000" w:themeColor="text1"/>
        </w:rPr>
        <w:t xml:space="preserve">b </w:t>
      </w:r>
      <w:r w:rsidR="00B95B31">
        <w:rPr>
          <w:rFonts w:cs="David"/>
          <w:color w:val="000000" w:themeColor="text1"/>
        </w:rPr>
        <w:t xml:space="preserve">on the other hand, </w:t>
      </w:r>
      <w:r w:rsidR="00033B7C">
        <w:rPr>
          <w:rFonts w:cs="David"/>
          <w:color w:val="000000" w:themeColor="text1"/>
        </w:rPr>
        <w:t>preferred locations are in between sources, but not necessarily as close as possible to them.</w:t>
      </w:r>
      <w:r w:rsidR="00452ED1">
        <w:rPr>
          <w:rFonts w:cs="David"/>
          <w:color w:val="000000" w:themeColor="text1"/>
        </w:rPr>
        <w:t xml:space="preserve"> </w:t>
      </w:r>
      <w:r w:rsidR="003542A4">
        <w:rPr>
          <w:rFonts w:cs="David"/>
          <w:color w:val="000000" w:themeColor="text1"/>
        </w:rPr>
        <w:t>These results are illustrated in order to show the process of finding a suitable objective function</w:t>
      </w:r>
      <w:r w:rsidR="00D54286">
        <w:rPr>
          <w:rFonts w:cs="David"/>
          <w:color w:val="000000" w:themeColor="text1"/>
        </w:rPr>
        <w:t xml:space="preserve">. An evaluation </w:t>
      </w:r>
      <w:r w:rsidR="00892736">
        <w:rPr>
          <w:rFonts w:cs="David"/>
          <w:color w:val="000000" w:themeColor="text1"/>
        </w:rPr>
        <w:t xml:space="preserve">process of these solutions is further needed in order to </w:t>
      </w:r>
      <w:r w:rsidR="0067019C">
        <w:rPr>
          <w:rFonts w:cs="David"/>
          <w:color w:val="000000" w:themeColor="text1"/>
        </w:rPr>
        <w:t>determine which set of solutions performs better in measuring pollutant concentrations</w:t>
      </w:r>
      <w:r w:rsidR="0021771A">
        <w:rPr>
          <w:rFonts w:cs="David"/>
          <w:color w:val="000000" w:themeColor="text1"/>
        </w:rPr>
        <w:t xml:space="preserve"> and detecting </w:t>
      </w:r>
      <w:r w:rsidR="004A2FCF">
        <w:rPr>
          <w:rFonts w:cs="David"/>
          <w:color w:val="000000" w:themeColor="text1"/>
        </w:rPr>
        <w:t xml:space="preserve">changes in </w:t>
      </w:r>
      <w:r w:rsidR="004A2FCF">
        <w:t>emissions</w:t>
      </w:r>
      <w:r w:rsidR="00163114">
        <w:t xml:space="preserve">. </w:t>
      </w:r>
      <w:bookmarkStart w:id="440" w:name="figure_6"/>
    </w:p>
    <w:p w14:paraId="15F44CD1" w14:textId="0C7BDA50" w:rsidR="009F0781" w:rsidRDefault="00B00E64">
      <w:pPr>
        <w:autoSpaceDE w:val="0"/>
        <w:autoSpaceDN w:val="0"/>
        <w:adjustRightInd w:val="0"/>
        <w:ind w:firstLine="720"/>
        <w:rPr>
          <w:rFonts w:cs="David"/>
          <w:color w:val="000000" w:themeColor="text1"/>
        </w:rPr>
      </w:pPr>
      <w:r>
        <w:rPr>
          <w:noProof/>
        </w:rPr>
        <mc:AlternateContent>
          <mc:Choice Requires="wpg">
            <w:drawing>
              <wp:anchor distT="0" distB="0" distL="114300" distR="114300" simplePos="0" relativeHeight="251671552" behindDoc="1" locked="0" layoutInCell="1" allowOverlap="1" wp14:anchorId="233AE0DE" wp14:editId="58B6CF2B">
                <wp:simplePos x="0" y="0"/>
                <wp:positionH relativeFrom="column">
                  <wp:posOffset>2460462</wp:posOffset>
                </wp:positionH>
                <wp:positionV relativeFrom="paragraph">
                  <wp:posOffset>591820</wp:posOffset>
                </wp:positionV>
                <wp:extent cx="3373120" cy="3223541"/>
                <wp:effectExtent l="0" t="0" r="5080" b="2540"/>
                <wp:wrapTight wrapText="bothSides">
                  <wp:wrapPolygon edited="0">
                    <wp:start x="0" y="0"/>
                    <wp:lineTo x="0" y="17702"/>
                    <wp:lineTo x="732" y="17702"/>
                    <wp:lineTo x="732" y="21532"/>
                    <wp:lineTo x="21551" y="21532"/>
                    <wp:lineTo x="21551" y="17447"/>
                    <wp:lineTo x="2130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373120" cy="3223541"/>
                          <a:chOff x="322359" y="115401"/>
                          <a:chExt cx="2789824" cy="2680373"/>
                        </a:xfrm>
                      </wpg:grpSpPr>
                      <pic:pic xmlns:pic="http://schemas.openxmlformats.org/drawingml/2006/picture">
                        <pic:nvPicPr>
                          <pic:cNvPr id="9" name="Picture 9"/>
                          <pic:cNvPicPr>
                            <a:picLocks noChangeAspect="1"/>
                          </pic:cNvPicPr>
                        </pic:nvPicPr>
                        <pic:blipFill rotWithShape="1">
                          <a:blip r:embed="rId20" cstate="print">
                            <a:extLst>
                              <a:ext uri="{28A0092B-C50C-407E-A947-70E740481C1C}">
                                <a14:useLocalDpi xmlns:a14="http://schemas.microsoft.com/office/drawing/2010/main" val="0"/>
                              </a:ext>
                            </a:extLst>
                          </a:blip>
                          <a:srcRect l="1" r="2153" b="8"/>
                          <a:stretch/>
                        </pic:blipFill>
                        <pic:spPr bwMode="auto">
                          <a:xfrm>
                            <a:off x="322359" y="115401"/>
                            <a:ext cx="2744240" cy="2199674"/>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441384" y="2279402"/>
                            <a:ext cx="2670799" cy="516372"/>
                          </a:xfrm>
                          <a:prstGeom prst="rect">
                            <a:avLst/>
                          </a:prstGeom>
                          <a:solidFill>
                            <a:prstClr val="white"/>
                          </a:solidFill>
                          <a:ln>
                            <a:noFill/>
                          </a:ln>
                        </wps:spPr>
                        <wps:txbx>
                          <w:txbxContent>
                            <w:p w14:paraId="07A797EF" w14:textId="6A2EBE69" w:rsidR="00AF1489" w:rsidRPr="00BB336A" w:rsidRDefault="00AF1489" w:rsidP="00357C62">
                              <w:pPr>
                                <w:pStyle w:val="Caption"/>
                                <w:spacing w:line="276" w:lineRule="auto"/>
                                <w:rPr>
                                  <w:rFonts w:ascii="David" w:hAnsi="David" w:cs="David"/>
                                  <w:i w:val="0"/>
                                  <w:iCs w:val="0"/>
                                  <w:color w:val="000000" w:themeColor="text1"/>
                                  <w:sz w:val="20"/>
                                  <w:szCs w:val="20"/>
                                </w:rPr>
                              </w:pPr>
                              <w:bookmarkStart w:id="441" w:name="figure_5"/>
                              <w:r w:rsidRPr="00EC0BBB">
                                <w:rPr>
                                  <w:rFonts w:ascii="David" w:hAnsi="David" w:cs="David" w:hint="cs"/>
                                  <w:b/>
                                  <w:bCs/>
                                  <w:i w:val="0"/>
                                  <w:iCs w:val="0"/>
                                  <w:color w:val="000000" w:themeColor="text1"/>
                                  <w:sz w:val="20"/>
                                  <w:szCs w:val="20"/>
                                </w:rPr>
                                <w:t xml:space="preserve">Figure </w:t>
                              </w:r>
                              <w:r w:rsidRPr="00EC0BBB">
                                <w:rPr>
                                  <w:rFonts w:ascii="David" w:hAnsi="David" w:cs="David" w:hint="cs"/>
                                  <w:b/>
                                  <w:bCs/>
                                  <w:i w:val="0"/>
                                  <w:iCs w:val="0"/>
                                  <w:color w:val="000000" w:themeColor="text1"/>
                                  <w:sz w:val="20"/>
                                  <w:szCs w:val="20"/>
                                </w:rPr>
                                <w:fldChar w:fldCharType="begin"/>
                              </w:r>
                              <w:r w:rsidRPr="00EC0BBB">
                                <w:rPr>
                                  <w:rFonts w:ascii="David" w:hAnsi="David" w:cs="David" w:hint="cs"/>
                                  <w:b/>
                                  <w:bCs/>
                                  <w:i w:val="0"/>
                                  <w:iCs w:val="0"/>
                                  <w:color w:val="000000" w:themeColor="text1"/>
                                  <w:sz w:val="20"/>
                                  <w:szCs w:val="20"/>
                                </w:rPr>
                                <w:instrText xml:space="preserve"> SEQ Figure \* ARABIC </w:instrText>
                              </w:r>
                              <w:r w:rsidRPr="00EC0BBB">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5</w:t>
                              </w:r>
                              <w:r w:rsidRPr="00EC0BBB">
                                <w:rPr>
                                  <w:rFonts w:ascii="David" w:hAnsi="David" w:cs="David" w:hint="cs"/>
                                  <w:b/>
                                  <w:bCs/>
                                  <w:i w:val="0"/>
                                  <w:iCs w:val="0"/>
                                  <w:color w:val="000000" w:themeColor="text1"/>
                                  <w:sz w:val="20"/>
                                  <w:szCs w:val="20"/>
                                </w:rPr>
                                <w:fldChar w:fldCharType="end"/>
                              </w:r>
                              <w:r w:rsidRPr="00EC0BBB">
                                <w:rPr>
                                  <w:rFonts w:ascii="David" w:hAnsi="David" w:cs="David" w:hint="cs"/>
                                  <w:b/>
                                  <w:bCs/>
                                  <w:i w:val="0"/>
                                  <w:iCs w:val="0"/>
                                  <w:color w:val="000000" w:themeColor="text1"/>
                                  <w:sz w:val="20"/>
                                  <w:szCs w:val="20"/>
                                </w:rPr>
                                <w:t>.</w:t>
                              </w:r>
                              <w:r w:rsidRPr="00357C62">
                                <w:rPr>
                                  <w:rFonts w:ascii="David" w:hAnsi="David" w:cs="David" w:hint="cs"/>
                                  <w:i w:val="0"/>
                                  <w:iCs w:val="0"/>
                                  <w:color w:val="000000" w:themeColor="text1"/>
                                  <w:sz w:val="20"/>
                                  <w:szCs w:val="20"/>
                                </w:rPr>
                                <w:t xml:space="preserve"> </w:t>
                              </w:r>
                              <w:bookmarkEnd w:id="441"/>
                              <w:r w:rsidRPr="00357C62">
                                <w:rPr>
                                  <w:rFonts w:ascii="David" w:hAnsi="David" w:cs="David" w:hint="cs"/>
                                  <w:i w:val="0"/>
                                  <w:iCs w:val="0"/>
                                  <w:color w:val="000000" w:themeColor="text1"/>
                                  <w:sz w:val="20"/>
                                  <w:szCs w:val="20"/>
                                </w:rPr>
                                <w:t>Mean concentration map of simulated emissions</w:t>
                              </w:r>
                              <w:r>
                                <w:rPr>
                                  <w:rFonts w:ascii="David" w:hAnsi="David" w:cs="David"/>
                                  <w:i w:val="0"/>
                                  <w:iCs w:val="0"/>
                                  <w:color w:val="000000" w:themeColor="text1"/>
                                  <w:sz w:val="20"/>
                                  <w:szCs w:val="20"/>
                                </w:rPr>
                                <w:t xml:space="preserve"> </w:t>
                              </w:r>
                              <w:bookmarkStart w:id="442" w:name="OLE_LINK58"/>
                              <w:bookmarkStart w:id="443" w:name="OLE_LINK59"/>
                              <w:r w:rsidRPr="00357C62">
                                <w:rPr>
                                  <w:rFonts w:ascii="David" w:hAnsi="David" w:cs="David" w:hint="cs"/>
                                  <w:i w:val="0"/>
                                  <w:iCs w:val="0"/>
                                  <w:color w:val="000000" w:themeColor="text1"/>
                                  <w:sz w:val="20"/>
                                  <w:szCs w:val="20"/>
                                </w:rPr>
                                <w:t>[</w:t>
                              </w:r>
                              <w:r w:rsidRPr="00357C62">
                                <w:rPr>
                                  <w:rFonts w:ascii="David" w:hAnsi="David" w:cs="David" w:hint="cs"/>
                                  <w:i w:val="0"/>
                                  <w:iCs w:val="0"/>
                                  <w:color w:val="000000" w:themeColor="text1"/>
                                  <w:sz w:val="20"/>
                                  <w:szCs w:val="20"/>
                                </w:rPr>
                                <w:sym w:font="Symbol" w:char="F06D"/>
                              </w:r>
                              <w:r w:rsidRPr="00357C62">
                                <w:rPr>
                                  <w:rFonts w:ascii="David" w:hAnsi="David" w:cs="David" w:hint="cs"/>
                                  <w:i w:val="0"/>
                                  <w:iCs w:val="0"/>
                                  <w:color w:val="000000" w:themeColor="text1"/>
                                  <w:sz w:val="20"/>
                                  <w:szCs w:val="20"/>
                                </w:rPr>
                                <w:t>g</w:t>
                              </w:r>
                              <w:r>
                                <w:rPr>
                                  <w:rFonts w:ascii="David" w:hAnsi="David" w:cs="David"/>
                                  <w:i w:val="0"/>
                                  <w:iCs w:val="0"/>
                                  <w:color w:val="000000" w:themeColor="text1"/>
                                  <w:sz w:val="20"/>
                                  <w:szCs w:val="20"/>
                                </w:rPr>
                                <w:t xml:space="preserve"> </w:t>
                              </w:r>
                              <w:r w:rsidRPr="00357C62">
                                <w:rPr>
                                  <w:rFonts w:ascii="David" w:hAnsi="David" w:cs="David" w:hint="cs"/>
                                  <w:i w:val="0"/>
                                  <w:iCs w:val="0"/>
                                  <w:color w:val="000000" w:themeColor="text1"/>
                                  <w:sz w:val="20"/>
                                  <w:szCs w:val="20"/>
                                </w:rPr>
                                <w:t>m</w:t>
                              </w:r>
                              <w:r>
                                <w:rPr>
                                  <w:rFonts w:ascii="David" w:hAnsi="David" w:cs="David"/>
                                  <w:i w:val="0"/>
                                  <w:iCs w:val="0"/>
                                  <w:color w:val="000000" w:themeColor="text1"/>
                                  <w:sz w:val="20"/>
                                  <w:szCs w:val="20"/>
                                  <w:vertAlign w:val="superscript"/>
                                </w:rPr>
                                <w:t>-3</w:t>
                              </w:r>
                              <w:r w:rsidRPr="00357C62">
                                <w:rPr>
                                  <w:rFonts w:ascii="David" w:hAnsi="David" w:cs="David" w:hint="cs"/>
                                  <w:i w:val="0"/>
                                  <w:iCs w:val="0"/>
                                  <w:color w:val="000000" w:themeColor="text1"/>
                                  <w:sz w:val="20"/>
                                  <w:szCs w:val="20"/>
                                </w:rPr>
                                <w:t>]</w:t>
                              </w:r>
                              <w:bookmarkEnd w:id="442"/>
                              <w:bookmarkEnd w:id="443"/>
                              <w:r>
                                <w:rPr>
                                  <w:rFonts w:ascii="David" w:hAnsi="David" w:cs="David"/>
                                  <w:i w:val="0"/>
                                  <w:iCs w:val="0"/>
                                  <w:color w:val="000000" w:themeColor="text1"/>
                                  <w:sz w:val="20"/>
                                  <w:szCs w:val="20"/>
                                </w:rPr>
                                <w:t xml:space="preserve">, </w:t>
                              </w:r>
                              <w:r w:rsidRPr="00BB336A">
                                <w:rPr>
                                  <w:rFonts w:ascii="David" w:hAnsi="David" w:cs="David"/>
                                  <w:i w:val="0"/>
                                  <w:iCs w:val="0"/>
                                  <w:color w:val="000000" w:themeColor="text1"/>
                                  <w:sz w:val="20"/>
                                  <w:szCs w:val="20"/>
                                </w:rPr>
                                <w:t>considering all possible weather states and their frequencies</w:t>
                              </w:r>
                              <w:r>
                                <w:rPr>
                                  <w:rFonts w:ascii="David" w:hAnsi="David" w:cs="David"/>
                                  <w:i w:val="0"/>
                                  <w:iCs w:val="0"/>
                                  <w:color w:val="000000" w:themeColor="text1"/>
                                  <w:sz w:val="20"/>
                                  <w:szCs w:val="20"/>
                                </w:rPr>
                                <w:t>. White areas are restricted locations, due to sources’ proximity.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3AE0DE" id="Group 26" o:spid="_x0000_s1044" style="position:absolute;left:0;text-align:left;margin-left:193.75pt;margin-top:46.6pt;width:265.6pt;height:253.8pt;z-index:-251644928;mso-width-relative:margin;mso-height-relative:margin" coordorigin="3223,1154" coordsize="27898,26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">
                <v:shape id="Picture 9" o:spid="_x0000_s1045" type="#_x0000_t75" style="position:absolute;left:3223;top:1154;width:27442;height:21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">
                  <v:imagedata r:id="rId21" o:title="" cropbottom="5f" cropleft="1f" cropright="1411f"/>
                </v:shape>
                <v:shape id="Text Box 25" o:spid="_x0000_s1046" type="#_x0000_t202" style="position:absolute;left:4413;top:22794;width:26708;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Y4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LORFjjHAAAA4AAA&#13;&#10;AA8AAAAAAAAAAAAAAAAABwIAAGRycy9kb3ducmV2LnhtbFBLBQYAAAAAAwADALcAAAD7AgAAAAA=&#13;&#10;" stroked="f">
                  <v:textbox inset="0,0,0,0">
                    <w:txbxContent>
                      <w:p w14:paraId="07A797EF" w14:textId="6A2EBE69" w:rsidR="00AF1489" w:rsidRPr="00BB336A" w:rsidRDefault="00AF1489" w:rsidP="00357C62">
                        <w:pPr>
                          <w:pStyle w:val="Caption"/>
                          <w:spacing w:line="276" w:lineRule="auto"/>
                          <w:rPr>
                            <w:rFonts w:ascii="David" w:hAnsi="David" w:cs="David"/>
                            <w:i w:val="0"/>
                            <w:iCs w:val="0"/>
                            <w:color w:val="000000" w:themeColor="text1"/>
                            <w:sz w:val="20"/>
                            <w:szCs w:val="20"/>
                          </w:rPr>
                        </w:pPr>
                        <w:bookmarkStart w:id="444" w:name="figure_5"/>
                        <w:r w:rsidRPr="00EC0BBB">
                          <w:rPr>
                            <w:rFonts w:ascii="David" w:hAnsi="David" w:cs="David" w:hint="cs"/>
                            <w:b/>
                            <w:bCs/>
                            <w:i w:val="0"/>
                            <w:iCs w:val="0"/>
                            <w:color w:val="000000" w:themeColor="text1"/>
                            <w:sz w:val="20"/>
                            <w:szCs w:val="20"/>
                          </w:rPr>
                          <w:t xml:space="preserve">Figure </w:t>
                        </w:r>
                        <w:r w:rsidRPr="00EC0BBB">
                          <w:rPr>
                            <w:rFonts w:ascii="David" w:hAnsi="David" w:cs="David" w:hint="cs"/>
                            <w:b/>
                            <w:bCs/>
                            <w:i w:val="0"/>
                            <w:iCs w:val="0"/>
                            <w:color w:val="000000" w:themeColor="text1"/>
                            <w:sz w:val="20"/>
                            <w:szCs w:val="20"/>
                          </w:rPr>
                          <w:fldChar w:fldCharType="begin"/>
                        </w:r>
                        <w:r w:rsidRPr="00EC0BBB">
                          <w:rPr>
                            <w:rFonts w:ascii="David" w:hAnsi="David" w:cs="David" w:hint="cs"/>
                            <w:b/>
                            <w:bCs/>
                            <w:i w:val="0"/>
                            <w:iCs w:val="0"/>
                            <w:color w:val="000000" w:themeColor="text1"/>
                            <w:sz w:val="20"/>
                            <w:szCs w:val="20"/>
                          </w:rPr>
                          <w:instrText xml:space="preserve"> SEQ Figure \* ARABIC </w:instrText>
                        </w:r>
                        <w:r w:rsidRPr="00EC0BBB">
                          <w:rPr>
                            <w:rFonts w:ascii="David" w:hAnsi="David" w:cs="David" w:hint="cs"/>
                            <w:b/>
                            <w:bCs/>
                            <w:i w:val="0"/>
                            <w:iCs w:val="0"/>
                            <w:color w:val="000000" w:themeColor="text1"/>
                            <w:sz w:val="20"/>
                            <w:szCs w:val="20"/>
                          </w:rPr>
                          <w:fldChar w:fldCharType="separate"/>
                        </w:r>
                        <w:r>
                          <w:rPr>
                            <w:rFonts w:ascii="David" w:hAnsi="David" w:cs="David"/>
                            <w:b/>
                            <w:bCs/>
                            <w:i w:val="0"/>
                            <w:iCs w:val="0"/>
                            <w:noProof/>
                            <w:color w:val="000000" w:themeColor="text1"/>
                            <w:sz w:val="20"/>
                            <w:szCs w:val="20"/>
                          </w:rPr>
                          <w:t>5</w:t>
                        </w:r>
                        <w:r w:rsidRPr="00EC0BBB">
                          <w:rPr>
                            <w:rFonts w:ascii="David" w:hAnsi="David" w:cs="David" w:hint="cs"/>
                            <w:b/>
                            <w:bCs/>
                            <w:i w:val="0"/>
                            <w:iCs w:val="0"/>
                            <w:color w:val="000000" w:themeColor="text1"/>
                            <w:sz w:val="20"/>
                            <w:szCs w:val="20"/>
                          </w:rPr>
                          <w:fldChar w:fldCharType="end"/>
                        </w:r>
                        <w:r w:rsidRPr="00EC0BBB">
                          <w:rPr>
                            <w:rFonts w:ascii="David" w:hAnsi="David" w:cs="David" w:hint="cs"/>
                            <w:b/>
                            <w:bCs/>
                            <w:i w:val="0"/>
                            <w:iCs w:val="0"/>
                            <w:color w:val="000000" w:themeColor="text1"/>
                            <w:sz w:val="20"/>
                            <w:szCs w:val="20"/>
                          </w:rPr>
                          <w:t>.</w:t>
                        </w:r>
                        <w:r w:rsidRPr="00357C62">
                          <w:rPr>
                            <w:rFonts w:ascii="David" w:hAnsi="David" w:cs="David" w:hint="cs"/>
                            <w:i w:val="0"/>
                            <w:iCs w:val="0"/>
                            <w:color w:val="000000" w:themeColor="text1"/>
                            <w:sz w:val="20"/>
                            <w:szCs w:val="20"/>
                          </w:rPr>
                          <w:t xml:space="preserve"> </w:t>
                        </w:r>
                        <w:bookmarkEnd w:id="444"/>
                        <w:r w:rsidRPr="00357C62">
                          <w:rPr>
                            <w:rFonts w:ascii="David" w:hAnsi="David" w:cs="David" w:hint="cs"/>
                            <w:i w:val="0"/>
                            <w:iCs w:val="0"/>
                            <w:color w:val="000000" w:themeColor="text1"/>
                            <w:sz w:val="20"/>
                            <w:szCs w:val="20"/>
                          </w:rPr>
                          <w:t>Mean concentration map of simulated emissions</w:t>
                        </w:r>
                        <w:r>
                          <w:rPr>
                            <w:rFonts w:ascii="David" w:hAnsi="David" w:cs="David"/>
                            <w:i w:val="0"/>
                            <w:iCs w:val="0"/>
                            <w:color w:val="000000" w:themeColor="text1"/>
                            <w:sz w:val="20"/>
                            <w:szCs w:val="20"/>
                          </w:rPr>
                          <w:t xml:space="preserve"> </w:t>
                        </w:r>
                        <w:bookmarkStart w:id="445" w:name="OLE_LINK58"/>
                        <w:bookmarkStart w:id="446" w:name="OLE_LINK59"/>
                        <w:r w:rsidRPr="00357C62">
                          <w:rPr>
                            <w:rFonts w:ascii="David" w:hAnsi="David" w:cs="David" w:hint="cs"/>
                            <w:i w:val="0"/>
                            <w:iCs w:val="0"/>
                            <w:color w:val="000000" w:themeColor="text1"/>
                            <w:sz w:val="20"/>
                            <w:szCs w:val="20"/>
                          </w:rPr>
                          <w:t>[</w:t>
                        </w:r>
                        <w:r w:rsidRPr="00357C62">
                          <w:rPr>
                            <w:rFonts w:ascii="David" w:hAnsi="David" w:cs="David" w:hint="cs"/>
                            <w:i w:val="0"/>
                            <w:iCs w:val="0"/>
                            <w:color w:val="000000" w:themeColor="text1"/>
                            <w:sz w:val="20"/>
                            <w:szCs w:val="20"/>
                          </w:rPr>
                          <w:sym w:font="Symbol" w:char="F06D"/>
                        </w:r>
                        <w:r w:rsidRPr="00357C62">
                          <w:rPr>
                            <w:rFonts w:ascii="David" w:hAnsi="David" w:cs="David" w:hint="cs"/>
                            <w:i w:val="0"/>
                            <w:iCs w:val="0"/>
                            <w:color w:val="000000" w:themeColor="text1"/>
                            <w:sz w:val="20"/>
                            <w:szCs w:val="20"/>
                          </w:rPr>
                          <w:t>g</w:t>
                        </w:r>
                        <w:r>
                          <w:rPr>
                            <w:rFonts w:ascii="David" w:hAnsi="David" w:cs="David"/>
                            <w:i w:val="0"/>
                            <w:iCs w:val="0"/>
                            <w:color w:val="000000" w:themeColor="text1"/>
                            <w:sz w:val="20"/>
                            <w:szCs w:val="20"/>
                          </w:rPr>
                          <w:t xml:space="preserve"> </w:t>
                        </w:r>
                        <w:r w:rsidRPr="00357C62">
                          <w:rPr>
                            <w:rFonts w:ascii="David" w:hAnsi="David" w:cs="David" w:hint="cs"/>
                            <w:i w:val="0"/>
                            <w:iCs w:val="0"/>
                            <w:color w:val="000000" w:themeColor="text1"/>
                            <w:sz w:val="20"/>
                            <w:szCs w:val="20"/>
                          </w:rPr>
                          <w:t>m</w:t>
                        </w:r>
                        <w:r>
                          <w:rPr>
                            <w:rFonts w:ascii="David" w:hAnsi="David" w:cs="David"/>
                            <w:i w:val="0"/>
                            <w:iCs w:val="0"/>
                            <w:color w:val="000000" w:themeColor="text1"/>
                            <w:sz w:val="20"/>
                            <w:szCs w:val="20"/>
                            <w:vertAlign w:val="superscript"/>
                          </w:rPr>
                          <w:t>-3</w:t>
                        </w:r>
                        <w:r w:rsidRPr="00357C62">
                          <w:rPr>
                            <w:rFonts w:ascii="David" w:hAnsi="David" w:cs="David" w:hint="cs"/>
                            <w:i w:val="0"/>
                            <w:iCs w:val="0"/>
                            <w:color w:val="000000" w:themeColor="text1"/>
                            <w:sz w:val="20"/>
                            <w:szCs w:val="20"/>
                          </w:rPr>
                          <w:t>]</w:t>
                        </w:r>
                        <w:bookmarkEnd w:id="445"/>
                        <w:bookmarkEnd w:id="446"/>
                        <w:r>
                          <w:rPr>
                            <w:rFonts w:ascii="David" w:hAnsi="David" w:cs="David"/>
                            <w:i w:val="0"/>
                            <w:iCs w:val="0"/>
                            <w:color w:val="000000" w:themeColor="text1"/>
                            <w:sz w:val="20"/>
                            <w:szCs w:val="20"/>
                          </w:rPr>
                          <w:t xml:space="preserve">, </w:t>
                        </w:r>
                        <w:r w:rsidRPr="00BB336A">
                          <w:rPr>
                            <w:rFonts w:ascii="David" w:hAnsi="David" w:cs="David"/>
                            <w:i w:val="0"/>
                            <w:iCs w:val="0"/>
                            <w:color w:val="000000" w:themeColor="text1"/>
                            <w:sz w:val="20"/>
                            <w:szCs w:val="20"/>
                          </w:rPr>
                          <w:t>considering all possible weather states and their frequencies</w:t>
                        </w:r>
                        <w:r>
                          <w:rPr>
                            <w:rFonts w:ascii="David" w:hAnsi="David" w:cs="David"/>
                            <w:i w:val="0"/>
                            <w:iCs w:val="0"/>
                            <w:color w:val="000000" w:themeColor="text1"/>
                            <w:sz w:val="20"/>
                            <w:szCs w:val="20"/>
                          </w:rPr>
                          <w:t>. White areas are restricted locations, due to sources’ proximity.</w:t>
                        </w:r>
                      </w:p>
                    </w:txbxContent>
                  </v:textbox>
                </v:shape>
                <w10:wrap type="tight"/>
              </v:group>
            </w:pict>
          </mc:Fallback>
        </mc:AlternateContent>
      </w:r>
      <w:r w:rsidR="009F0781">
        <w:rPr>
          <w:rFonts w:cs="David"/>
          <w:color w:val="000000" w:themeColor="text1"/>
        </w:rPr>
        <w:t>For comparison, mean concentrations of the tested simulation-set</w:t>
      </w:r>
      <w:r w:rsidR="00742939">
        <w:rPr>
          <w:rFonts w:cs="David"/>
          <w:color w:val="000000" w:themeColor="text1"/>
        </w:rPr>
        <w:t xml:space="preserve">, considering all possible weather states and their frequencies, </w:t>
      </w:r>
      <w:r w:rsidR="009F0781">
        <w:rPr>
          <w:rFonts w:cs="David"/>
          <w:color w:val="000000" w:themeColor="text1"/>
        </w:rPr>
        <w:t>are shown in</w:t>
      </w:r>
      <w:r w:rsidR="00B91E69">
        <w:rPr>
          <w:rFonts w:cs="David"/>
          <w:color w:val="000000" w:themeColor="text1"/>
        </w:rPr>
        <w:t xml:space="preserve"> Fig.</w:t>
      </w:r>
      <w:r w:rsidR="009F0781">
        <w:rPr>
          <w:rFonts w:cs="David"/>
          <w:color w:val="000000" w:themeColor="text1"/>
        </w:rPr>
        <w:t xml:space="preserve"> </w:t>
      </w:r>
      <w:r w:rsidR="009F0781" w:rsidRPr="00D8197D">
        <w:rPr>
          <w:rFonts w:cs="David"/>
          <w:color w:val="000000" w:themeColor="text1"/>
        </w:rPr>
        <w:fldChar w:fldCharType="begin"/>
      </w:r>
      <w:r w:rsidR="009F0781" w:rsidRPr="00D8197D">
        <w:rPr>
          <w:rFonts w:cs="David"/>
          <w:color w:val="000000" w:themeColor="text1"/>
        </w:rPr>
        <w:instrText xml:space="preserve"> REF figure_5 </w:instrText>
      </w:r>
      <w:r w:rsidR="00B91E69">
        <w:rPr>
          <w:rFonts w:cs="David"/>
          <w:color w:val="000000" w:themeColor="text1"/>
        </w:rPr>
        <w:instrText xml:space="preserve">\# 0 </w:instrText>
      </w:r>
      <w:r w:rsidR="009F0781" w:rsidRPr="00D8197D">
        <w:rPr>
          <w:rFonts w:cs="David"/>
          <w:color w:val="000000" w:themeColor="text1"/>
        </w:rPr>
        <w:instrText xml:space="preserve">\h  \* MERGEFORMAT </w:instrText>
      </w:r>
      <w:r w:rsidR="009F0781" w:rsidRPr="00D8197D">
        <w:rPr>
          <w:rFonts w:cs="David"/>
          <w:color w:val="000000" w:themeColor="text1"/>
        </w:rPr>
      </w:r>
      <w:r w:rsidR="009F0781" w:rsidRPr="00D8197D">
        <w:rPr>
          <w:rFonts w:cs="David"/>
          <w:color w:val="000000" w:themeColor="text1"/>
        </w:rPr>
        <w:fldChar w:fldCharType="separate"/>
      </w:r>
      <w:r w:rsidR="00587E2C">
        <w:rPr>
          <w:rFonts w:cs="David"/>
          <w:color w:val="000000" w:themeColor="text1"/>
        </w:rPr>
        <w:t>5</w:t>
      </w:r>
      <w:r w:rsidR="009F0781" w:rsidRPr="00D8197D">
        <w:rPr>
          <w:rFonts w:cs="David"/>
          <w:color w:val="000000" w:themeColor="text1"/>
        </w:rPr>
        <w:fldChar w:fldCharType="end"/>
      </w:r>
      <w:r w:rsidR="00B91E69">
        <w:rPr>
          <w:rFonts w:cs="David"/>
          <w:color w:val="000000" w:themeColor="text1"/>
        </w:rPr>
        <w:t xml:space="preserve"> </w:t>
      </w:r>
      <w:r w:rsidR="009F0781">
        <w:rPr>
          <w:rFonts w:cs="David"/>
          <w:color w:val="000000" w:themeColor="text1"/>
        </w:rPr>
        <w:t>No clear correlation is seen between average concentrations and preferable locations of sensors</w:t>
      </w:r>
      <w:r w:rsidR="00840693">
        <w:rPr>
          <w:rFonts w:cs="David"/>
          <w:color w:val="000000" w:themeColor="text1"/>
        </w:rPr>
        <w:t xml:space="preserve"> (</w:t>
      </w:r>
      <w:r w:rsidR="00F05B0A">
        <w:rPr>
          <w:rFonts w:cs="David"/>
          <w:color w:val="000000" w:themeColor="text1"/>
        </w:rPr>
        <w:t xml:space="preserve">Fig. </w:t>
      </w:r>
      <w:r w:rsidR="00F05B0A" w:rsidRPr="00EC0BBB">
        <w:rPr>
          <w:rFonts w:cs="David"/>
          <w:color w:val="000000" w:themeColor="text1"/>
        </w:rPr>
        <w:fldChar w:fldCharType="begin"/>
      </w:r>
      <w:r w:rsidR="00F05B0A" w:rsidRPr="00EC0BBB">
        <w:rPr>
          <w:rFonts w:cs="David"/>
          <w:color w:val="000000" w:themeColor="text1"/>
        </w:rPr>
        <w:instrText xml:space="preserve"> REF figure_4 </w:instrText>
      </w:r>
      <w:r w:rsidR="00F05B0A">
        <w:rPr>
          <w:rFonts w:cs="David"/>
          <w:color w:val="000000" w:themeColor="text1"/>
        </w:rPr>
        <w:instrText xml:space="preserve">\# 0 </w:instrText>
      </w:r>
      <w:r w:rsidR="00F05B0A" w:rsidRPr="00EC0BBB">
        <w:rPr>
          <w:rFonts w:cs="David"/>
          <w:color w:val="000000" w:themeColor="text1"/>
        </w:rPr>
        <w:instrText xml:space="preserve">\h  \* MERGEFORMAT </w:instrText>
      </w:r>
      <w:r w:rsidR="00F05B0A" w:rsidRPr="00EC0BBB">
        <w:rPr>
          <w:rFonts w:cs="David"/>
          <w:color w:val="000000" w:themeColor="text1"/>
        </w:rPr>
      </w:r>
      <w:r w:rsidR="00F05B0A" w:rsidRPr="00EC0BBB">
        <w:rPr>
          <w:rFonts w:cs="David"/>
          <w:color w:val="000000" w:themeColor="text1"/>
        </w:rPr>
        <w:fldChar w:fldCharType="separate"/>
      </w:r>
      <w:r w:rsidR="00587E2C">
        <w:rPr>
          <w:rFonts w:cs="David"/>
          <w:color w:val="000000" w:themeColor="text1"/>
        </w:rPr>
        <w:t>4</w:t>
      </w:r>
      <w:r w:rsidR="00F05B0A" w:rsidRPr="00EC0BBB">
        <w:rPr>
          <w:rFonts w:cs="David"/>
          <w:color w:val="000000" w:themeColor="text1"/>
        </w:rPr>
        <w:fldChar w:fldCharType="end"/>
      </w:r>
      <w:r w:rsidR="00840693">
        <w:rPr>
          <w:rFonts w:cs="David"/>
          <w:color w:val="000000" w:themeColor="text1"/>
        </w:rPr>
        <w:t>), showing</w:t>
      </w:r>
      <w:r w:rsidR="00115428">
        <w:rPr>
          <w:rFonts w:cs="David"/>
          <w:color w:val="000000" w:themeColor="text1"/>
        </w:rPr>
        <w:t xml:space="preserve"> sensors are not necessarily placed at </w:t>
      </w:r>
      <w:r w:rsidR="000E26A4">
        <w:rPr>
          <w:rFonts w:cs="David"/>
          <w:color w:val="000000" w:themeColor="text1"/>
        </w:rPr>
        <w:t>locations</w:t>
      </w:r>
      <w:r w:rsidR="00115428">
        <w:rPr>
          <w:rFonts w:cs="David"/>
          <w:color w:val="000000" w:themeColor="text1"/>
        </w:rPr>
        <w:t xml:space="preserve"> where concentrations are high.</w:t>
      </w:r>
      <w:r w:rsidR="003E4502">
        <w:rPr>
          <w:rFonts w:cs="David"/>
          <w:color w:val="000000" w:themeColor="text1"/>
        </w:rPr>
        <w:t xml:space="preserve"> Pearson correlation between </w:t>
      </w:r>
      <w:r w:rsidR="00502528">
        <w:rPr>
          <w:rFonts w:cs="David"/>
          <w:color w:val="000000" w:themeColor="text1"/>
        </w:rPr>
        <w:t xml:space="preserve">Fig. </w:t>
      </w:r>
      <w:r w:rsidR="00502528" w:rsidRPr="00EC0BBB">
        <w:rPr>
          <w:rFonts w:cs="David"/>
          <w:color w:val="000000" w:themeColor="text1"/>
        </w:rPr>
        <w:fldChar w:fldCharType="begin"/>
      </w:r>
      <w:r w:rsidR="00502528" w:rsidRPr="00EC0BBB">
        <w:rPr>
          <w:rFonts w:cs="David"/>
          <w:color w:val="000000" w:themeColor="text1"/>
        </w:rPr>
        <w:instrText xml:space="preserve"> REF figure_4 </w:instrText>
      </w:r>
      <w:r w:rsidR="00502528">
        <w:rPr>
          <w:rFonts w:cs="David"/>
          <w:color w:val="000000" w:themeColor="text1"/>
        </w:rPr>
        <w:instrText xml:space="preserve">\# 0 </w:instrText>
      </w:r>
      <w:r w:rsidR="00502528" w:rsidRPr="00EC0BBB">
        <w:rPr>
          <w:rFonts w:cs="David"/>
          <w:color w:val="000000" w:themeColor="text1"/>
        </w:rPr>
        <w:instrText xml:space="preserve">\h  \* MERGEFORMAT </w:instrText>
      </w:r>
      <w:r w:rsidR="00502528" w:rsidRPr="00EC0BBB">
        <w:rPr>
          <w:rFonts w:cs="David"/>
          <w:color w:val="000000" w:themeColor="text1"/>
        </w:rPr>
      </w:r>
      <w:r w:rsidR="00502528" w:rsidRPr="00EC0BBB">
        <w:rPr>
          <w:rFonts w:cs="David"/>
          <w:color w:val="000000" w:themeColor="text1"/>
        </w:rPr>
        <w:fldChar w:fldCharType="separate"/>
      </w:r>
      <w:r w:rsidR="00587E2C">
        <w:rPr>
          <w:rFonts w:cs="David"/>
          <w:color w:val="000000" w:themeColor="text1"/>
        </w:rPr>
        <w:t>4</w:t>
      </w:r>
      <w:r w:rsidR="00502528" w:rsidRPr="00EC0BBB">
        <w:rPr>
          <w:rFonts w:cs="David"/>
          <w:color w:val="000000" w:themeColor="text1"/>
        </w:rPr>
        <w:fldChar w:fldCharType="end"/>
      </w:r>
      <w:r w:rsidR="001C6186">
        <w:rPr>
          <w:rFonts w:cs="David"/>
          <w:color w:val="000000" w:themeColor="text1"/>
        </w:rPr>
        <w:t>a</w:t>
      </w:r>
      <w:r w:rsidR="00A94EA8">
        <w:rPr>
          <w:rFonts w:cs="David"/>
          <w:color w:val="000000" w:themeColor="text1"/>
        </w:rPr>
        <w:t xml:space="preserve"> </w:t>
      </w:r>
      <w:r w:rsidR="007E49C4">
        <w:rPr>
          <w:rFonts w:cs="David"/>
          <w:color w:val="000000" w:themeColor="text1"/>
        </w:rPr>
        <w:t xml:space="preserve">and </w:t>
      </w:r>
      <w:r w:rsidR="00502528">
        <w:rPr>
          <w:rFonts w:cs="David"/>
          <w:color w:val="000000" w:themeColor="text1"/>
        </w:rPr>
        <w:t xml:space="preserve">Fig. </w:t>
      </w:r>
      <w:r w:rsidR="00502528" w:rsidRPr="00D8197D">
        <w:rPr>
          <w:rFonts w:cs="David"/>
          <w:color w:val="000000" w:themeColor="text1"/>
        </w:rPr>
        <w:fldChar w:fldCharType="begin"/>
      </w:r>
      <w:r w:rsidR="00502528" w:rsidRPr="00D8197D">
        <w:rPr>
          <w:rFonts w:cs="David"/>
          <w:color w:val="000000" w:themeColor="text1"/>
        </w:rPr>
        <w:instrText xml:space="preserve"> REF figure_5 </w:instrText>
      </w:r>
      <w:r w:rsidR="00502528">
        <w:rPr>
          <w:rFonts w:cs="David"/>
          <w:color w:val="000000" w:themeColor="text1"/>
        </w:rPr>
        <w:instrText xml:space="preserve">\# 0 </w:instrText>
      </w:r>
      <w:r w:rsidR="00502528" w:rsidRPr="00D8197D">
        <w:rPr>
          <w:rFonts w:cs="David"/>
          <w:color w:val="000000" w:themeColor="text1"/>
        </w:rPr>
        <w:instrText xml:space="preserve">\h  \* MERGEFORMAT </w:instrText>
      </w:r>
      <w:r w:rsidR="00502528" w:rsidRPr="00D8197D">
        <w:rPr>
          <w:rFonts w:cs="David"/>
          <w:color w:val="000000" w:themeColor="text1"/>
        </w:rPr>
      </w:r>
      <w:r w:rsidR="00502528" w:rsidRPr="00D8197D">
        <w:rPr>
          <w:rFonts w:cs="David"/>
          <w:color w:val="000000" w:themeColor="text1"/>
        </w:rPr>
        <w:fldChar w:fldCharType="separate"/>
      </w:r>
      <w:r w:rsidR="00587E2C">
        <w:rPr>
          <w:rFonts w:cs="David"/>
          <w:color w:val="000000" w:themeColor="text1"/>
        </w:rPr>
        <w:t>5</w:t>
      </w:r>
      <w:r w:rsidR="00502528" w:rsidRPr="00D8197D">
        <w:rPr>
          <w:rFonts w:cs="David"/>
          <w:color w:val="000000" w:themeColor="text1"/>
        </w:rPr>
        <w:fldChar w:fldCharType="end"/>
      </w:r>
      <w:r w:rsidR="00502528">
        <w:rPr>
          <w:rFonts w:cs="David"/>
          <w:color w:val="000000" w:themeColor="text1"/>
        </w:rPr>
        <w:t xml:space="preserve"> </w:t>
      </w:r>
      <w:r w:rsidR="00C54473">
        <w:rPr>
          <w:rFonts w:cs="David"/>
          <w:color w:val="000000" w:themeColor="text1"/>
        </w:rPr>
        <w:t xml:space="preserve">and between </w:t>
      </w:r>
      <w:r w:rsidR="00502528">
        <w:rPr>
          <w:rFonts w:cs="David"/>
          <w:color w:val="000000" w:themeColor="text1"/>
        </w:rPr>
        <w:t xml:space="preserve">Fig. </w:t>
      </w:r>
      <w:r w:rsidR="00502528" w:rsidRPr="00EC0BBB">
        <w:rPr>
          <w:rFonts w:cs="David"/>
          <w:color w:val="000000" w:themeColor="text1"/>
        </w:rPr>
        <w:fldChar w:fldCharType="begin"/>
      </w:r>
      <w:r w:rsidR="00502528" w:rsidRPr="00EC0BBB">
        <w:rPr>
          <w:rFonts w:cs="David"/>
          <w:color w:val="000000" w:themeColor="text1"/>
        </w:rPr>
        <w:instrText xml:space="preserve"> REF figure_4 </w:instrText>
      </w:r>
      <w:r w:rsidR="00502528">
        <w:rPr>
          <w:rFonts w:cs="David"/>
          <w:color w:val="000000" w:themeColor="text1"/>
        </w:rPr>
        <w:instrText xml:space="preserve">\# 0 </w:instrText>
      </w:r>
      <w:r w:rsidR="00502528" w:rsidRPr="00EC0BBB">
        <w:rPr>
          <w:rFonts w:cs="David"/>
          <w:color w:val="000000" w:themeColor="text1"/>
        </w:rPr>
        <w:instrText xml:space="preserve">\h  \* MERGEFORMAT </w:instrText>
      </w:r>
      <w:r w:rsidR="00502528" w:rsidRPr="00EC0BBB">
        <w:rPr>
          <w:rFonts w:cs="David"/>
          <w:color w:val="000000" w:themeColor="text1"/>
        </w:rPr>
      </w:r>
      <w:r w:rsidR="00502528" w:rsidRPr="00EC0BBB">
        <w:rPr>
          <w:rFonts w:cs="David"/>
          <w:color w:val="000000" w:themeColor="text1"/>
        </w:rPr>
        <w:fldChar w:fldCharType="separate"/>
      </w:r>
      <w:r w:rsidR="00587E2C">
        <w:rPr>
          <w:rFonts w:cs="David"/>
          <w:color w:val="000000" w:themeColor="text1"/>
        </w:rPr>
        <w:t>4</w:t>
      </w:r>
      <w:r w:rsidR="00502528" w:rsidRPr="00EC0BBB">
        <w:rPr>
          <w:rFonts w:cs="David"/>
          <w:color w:val="000000" w:themeColor="text1"/>
        </w:rPr>
        <w:fldChar w:fldCharType="end"/>
      </w:r>
      <w:r w:rsidR="00502528">
        <w:rPr>
          <w:rFonts w:cs="David"/>
          <w:color w:val="000000" w:themeColor="text1"/>
        </w:rPr>
        <w:t xml:space="preserve">b </w:t>
      </w:r>
      <w:r w:rsidR="00C54473">
        <w:rPr>
          <w:rFonts w:cs="David"/>
          <w:color w:val="000000" w:themeColor="text1"/>
        </w:rPr>
        <w:t xml:space="preserve">and </w:t>
      </w:r>
      <w:r w:rsidR="00502528">
        <w:rPr>
          <w:rFonts w:cs="David"/>
          <w:color w:val="000000" w:themeColor="text1"/>
        </w:rPr>
        <w:t xml:space="preserve">Fig. </w:t>
      </w:r>
      <w:r w:rsidR="00502528" w:rsidRPr="00D8197D">
        <w:rPr>
          <w:rFonts w:cs="David"/>
          <w:color w:val="000000" w:themeColor="text1"/>
        </w:rPr>
        <w:fldChar w:fldCharType="begin"/>
      </w:r>
      <w:r w:rsidR="00502528" w:rsidRPr="00D8197D">
        <w:rPr>
          <w:rFonts w:cs="David"/>
          <w:color w:val="000000" w:themeColor="text1"/>
        </w:rPr>
        <w:instrText xml:space="preserve"> REF figure_5 </w:instrText>
      </w:r>
      <w:r w:rsidR="00502528">
        <w:rPr>
          <w:rFonts w:cs="David"/>
          <w:color w:val="000000" w:themeColor="text1"/>
        </w:rPr>
        <w:instrText xml:space="preserve">\# 0 </w:instrText>
      </w:r>
      <w:r w:rsidR="00502528" w:rsidRPr="00D8197D">
        <w:rPr>
          <w:rFonts w:cs="David"/>
          <w:color w:val="000000" w:themeColor="text1"/>
        </w:rPr>
        <w:instrText xml:space="preserve">\h  \* MERGEFORMAT </w:instrText>
      </w:r>
      <w:r w:rsidR="00502528" w:rsidRPr="00D8197D">
        <w:rPr>
          <w:rFonts w:cs="David"/>
          <w:color w:val="000000" w:themeColor="text1"/>
        </w:rPr>
      </w:r>
      <w:r w:rsidR="00502528" w:rsidRPr="00D8197D">
        <w:rPr>
          <w:rFonts w:cs="David"/>
          <w:color w:val="000000" w:themeColor="text1"/>
        </w:rPr>
        <w:fldChar w:fldCharType="separate"/>
      </w:r>
      <w:r w:rsidR="00587E2C">
        <w:rPr>
          <w:rFonts w:cs="David"/>
          <w:color w:val="000000" w:themeColor="text1"/>
        </w:rPr>
        <w:t>5</w:t>
      </w:r>
      <w:r w:rsidR="00502528" w:rsidRPr="00D8197D">
        <w:rPr>
          <w:rFonts w:cs="David"/>
          <w:color w:val="000000" w:themeColor="text1"/>
        </w:rPr>
        <w:fldChar w:fldCharType="end"/>
      </w:r>
      <w:r w:rsidR="00502528">
        <w:rPr>
          <w:rFonts w:cs="David"/>
          <w:color w:val="000000" w:themeColor="text1"/>
        </w:rPr>
        <w:t xml:space="preserve"> </w:t>
      </w:r>
      <w:r w:rsidR="002D0C36">
        <w:rPr>
          <w:rFonts w:cs="David"/>
          <w:color w:val="000000" w:themeColor="text1"/>
        </w:rPr>
        <w:t xml:space="preserve">is </w:t>
      </w:r>
      <w:r w:rsidR="00614845" w:rsidRPr="00614845">
        <w:rPr>
          <w:rFonts w:cs="David"/>
          <w:color w:val="000000" w:themeColor="text1"/>
        </w:rPr>
        <w:t>0.47</w:t>
      </w:r>
      <w:r w:rsidR="00614845">
        <w:rPr>
          <w:rFonts w:cs="David"/>
          <w:color w:val="000000" w:themeColor="text1"/>
        </w:rPr>
        <w:t xml:space="preserve"> and 0.51</w:t>
      </w:r>
      <w:r w:rsidR="00115428">
        <w:rPr>
          <w:rFonts w:cs="David"/>
          <w:color w:val="000000" w:themeColor="text1"/>
        </w:rPr>
        <w:t>,</w:t>
      </w:r>
      <w:r w:rsidR="00614845">
        <w:rPr>
          <w:rFonts w:cs="David"/>
          <w:color w:val="000000" w:themeColor="text1"/>
        </w:rPr>
        <w:t xml:space="preserve"> respectively. </w:t>
      </w:r>
    </w:p>
    <w:p w14:paraId="3D92CE25" w14:textId="60F5D71B" w:rsidR="001054AE" w:rsidRDefault="00502528" w:rsidP="001054AE">
      <w:pPr>
        <w:autoSpaceDE w:val="0"/>
        <w:autoSpaceDN w:val="0"/>
        <w:adjustRightInd w:val="0"/>
        <w:ind w:firstLine="720"/>
      </w:pPr>
      <w:bookmarkStart w:id="447" w:name="OLE_LINK54"/>
      <w:bookmarkStart w:id="448" w:name="OLE_LINK55"/>
      <w:bookmarkEnd w:id="440"/>
      <w:r>
        <w:t xml:space="preserve">Figure </w:t>
      </w:r>
      <w:r w:rsidR="007D5076">
        <w:fldChar w:fldCharType="begin"/>
      </w:r>
      <w:r w:rsidR="007D5076">
        <w:instrText xml:space="preserve"> REF _Ref14962973 </w:instrText>
      </w:r>
      <w:r>
        <w:instrText xml:space="preserve">\# 0 </w:instrText>
      </w:r>
      <w:r w:rsidR="007D5076">
        <w:instrText xml:space="preserve">\h  \* MERGEFORMAT </w:instrText>
      </w:r>
      <w:r w:rsidR="007D5076">
        <w:fldChar w:fldCharType="separate"/>
      </w:r>
      <w:ins w:id="449" w:author="Idit Balachsan" w:date="2020-01-26T14:12:00Z">
        <w:r w:rsidR="0096792C">
          <w:t>8</w:t>
        </w:r>
      </w:ins>
      <w:del w:id="450" w:author="Idit Balachsan" w:date="2020-01-26T14:12:00Z">
        <w:r w:rsidR="00587E2C" w:rsidDel="0096792C">
          <w:delText>7</w:delText>
        </w:r>
      </w:del>
      <w:r w:rsidR="007D5076">
        <w:fldChar w:fldCharType="end"/>
      </w:r>
      <w:r w:rsidR="008B2A72">
        <w:t xml:space="preserve"> </w:t>
      </w:r>
      <w:bookmarkEnd w:id="447"/>
      <w:bookmarkEnd w:id="448"/>
      <w:r w:rsidR="00AE78D2" w:rsidRPr="00FC11CC">
        <w:t>(</w:t>
      </w:r>
      <w:ins w:id="451" w:author="Idit Balachsan" w:date="2020-01-27T13:18:00Z">
        <w:r w:rsidR="00237367">
          <w:fldChar w:fldCharType="begin"/>
        </w:r>
        <w:r w:rsidR="00237367">
          <w:instrText xml:space="preserve"> HYPERLINK  \l "Appendix_F" </w:instrText>
        </w:r>
        <w:r w:rsidR="00237367">
          <w:fldChar w:fldCharType="separate"/>
        </w:r>
        <w:del w:id="452" w:author="Idit Balachsan" w:date="2020-01-27T13:18:00Z">
          <w:r w:rsidR="00AE78D2" w:rsidRPr="00237367" w:rsidDel="00237367">
            <w:rPr>
              <w:rStyle w:val="Hyperlink"/>
            </w:rPr>
            <w:delText xml:space="preserve">see </w:delText>
          </w:r>
        </w:del>
        <w:r w:rsidR="00237367" w:rsidRPr="00237367">
          <w:rPr>
            <w:rStyle w:val="Hyperlink"/>
          </w:rPr>
          <w:t>Appendix F</w:t>
        </w:r>
        <w:r w:rsidR="00237367">
          <w:fldChar w:fldCharType="end"/>
        </w:r>
        <w:r w:rsidR="00237367">
          <w:t xml:space="preserve">) </w:t>
        </w:r>
      </w:ins>
      <w:del w:id="453" w:author="Idit Balachsan" w:date="2020-01-27T13:18:00Z">
        <w:r w:rsidR="00EA7527" w:rsidDel="00237367">
          <w:delText>A</w:delText>
        </w:r>
      </w:del>
      <w:del w:id="454" w:author="Idit Balachsan" w:date="2020-01-26T13:52:00Z">
        <w:r w:rsidR="00EA7527" w:rsidDel="00437553">
          <w:fldChar w:fldCharType="begin"/>
        </w:r>
        <w:r w:rsidR="00EA7527" w:rsidRPr="00237367" w:rsidDel="00437553">
          <w:delInstrText xml:space="preserve"> REF Appendix_C \h </w:delInstrText>
        </w:r>
        <w:r w:rsidR="00EA7527" w:rsidDel="00437553">
          <w:fldChar w:fldCharType="separate"/>
        </w:r>
        <w:r w:rsidR="00587E2C" w:rsidDel="00437553">
          <w:delText>ppendix C</w:delText>
        </w:r>
        <w:r w:rsidR="00EA7527" w:rsidDel="00437553">
          <w:fldChar w:fldCharType="end"/>
        </w:r>
      </w:del>
      <w:del w:id="455" w:author="Idit Balachsan" w:date="2020-01-27T13:18:00Z">
        <w:r w:rsidR="00AE78D2" w:rsidDel="00237367">
          <w:delText xml:space="preserve">) </w:delText>
        </w:r>
      </w:del>
      <w:r w:rsidR="00AE78D2">
        <w:t xml:space="preserve">shows several optimal solutions from one optimization run, using </w:t>
      </w:r>
      <m:oMath>
        <m:sSub>
          <m:sSubPr>
            <m:ctrlPr>
              <w:rPr>
                <w:rFonts w:ascii="Cambria Math" w:hAnsi="Cambria Math" w:cs="David" w:hint="cs"/>
                <w:iCs/>
              </w:rPr>
            </m:ctrlPr>
          </m:sSubPr>
          <m:e>
            <m:r>
              <m:rPr>
                <m:sty m:val="p"/>
              </m:rPr>
              <w:rPr>
                <w:rFonts w:ascii="Cambria Math" w:hAnsi="Cambria Math" w:cs="David" w:hint="cs"/>
              </w:rPr>
              <m:t>Ψ</m:t>
            </m:r>
          </m:e>
          <m:sub>
            <m:r>
              <m:rPr>
                <m:sty m:val="p"/>
              </m:rPr>
              <w:rPr>
                <w:rFonts w:ascii="Cambria Math" w:hAnsi="Cambria Math" w:cs="David" w:hint="cs"/>
              </w:rPr>
              <m:t>#r</m:t>
            </m:r>
          </m:sub>
        </m:sSub>
      </m:oMath>
      <w:r w:rsidR="000A2548">
        <w:rPr>
          <w:rFonts w:cs="David"/>
          <w:color w:val="000000" w:themeColor="text1"/>
        </w:rPr>
        <w:t xml:space="preserve"> as the first objective and </w:t>
      </w:r>
      <m:oMath>
        <m:sSub>
          <m:sSubPr>
            <m:ctrlPr>
              <w:rPr>
                <w:rFonts w:ascii="Cambria Math" w:hAnsi="Cambria Math" w:cs="David" w:hint="cs"/>
              </w:rPr>
            </m:ctrlPr>
          </m:sSubPr>
          <m:e>
            <m:r>
              <m:rPr>
                <m:sty m:val="p"/>
              </m:rPr>
              <w:rPr>
                <w:rFonts w:ascii="Cambria Math" w:hAnsi="Cambria Math" w:cs="David" w:hint="cs"/>
              </w:rPr>
              <m:t>Ψ</m:t>
            </m:r>
          </m:e>
          <m:sub>
            <m:r>
              <m:rPr>
                <m:sty m:val="p"/>
              </m:rPr>
              <w:rPr>
                <w:rFonts w:ascii="Cambria Math" w:hAnsi="Cambria Math" w:cs="David"/>
              </w:rPr>
              <m:t>minimal_</m:t>
            </m:r>
            <m:r>
              <m:rPr>
                <m:sty m:val="p"/>
              </m:rPr>
              <w:rPr>
                <w:rFonts w:ascii="Cambria Math" w:hAnsi="Cambria Math" w:cs="David" w:hint="cs"/>
              </w:rPr>
              <m:t>PED</m:t>
            </m:r>
          </m:sub>
        </m:sSub>
      </m:oMath>
      <w:r w:rsidR="000A2548">
        <w:rPr>
          <w:rFonts w:cs="David"/>
          <w:color w:val="000000" w:themeColor="text1"/>
        </w:rPr>
        <w:t xml:space="preserve"> as the second </w:t>
      </w:r>
      <w:r w:rsidR="00AE78D2">
        <w:rPr>
          <w:rFonts w:cs="David"/>
          <w:color w:val="000000" w:themeColor="text1"/>
        </w:rPr>
        <w:t>objective</w:t>
      </w:r>
      <w:r w:rsidR="00AE78D2">
        <w:t xml:space="preserve">. </w:t>
      </w:r>
      <w:r w:rsidR="006A38C3">
        <w:t xml:space="preserve">Solutions for </w:t>
      </w:r>
      <w:r w:rsidR="00DF4464">
        <w:t xml:space="preserve">relatively </w:t>
      </w:r>
      <w:r w:rsidR="00EF652C">
        <w:t>small</w:t>
      </w:r>
      <w:r w:rsidR="006A38C3">
        <w:t xml:space="preserve"> number of sensors</w:t>
      </w:r>
      <w:r w:rsidR="00CA1992">
        <w:t xml:space="preserve"> </w:t>
      </w:r>
      <w:r w:rsidR="00402BE2">
        <w:t>(</w:t>
      </w:r>
      <w:r w:rsidR="00840693">
        <w:t xml:space="preserve">low-cost </w:t>
      </w:r>
      <w:r w:rsidR="00402BE2">
        <w:t>network</w:t>
      </w:r>
      <w:r w:rsidR="005E7141">
        <w:t>s</w:t>
      </w:r>
      <w:r w:rsidR="00402BE2">
        <w:t xml:space="preserve">) </w:t>
      </w:r>
      <w:r w:rsidR="00120808">
        <w:t xml:space="preserve">- </w:t>
      </w:r>
      <w:r w:rsidR="00EF652C">
        <w:t xml:space="preserve">2, </w:t>
      </w:r>
      <w:r w:rsidR="008D4E26">
        <w:t xml:space="preserve">4, 5, </w:t>
      </w:r>
      <w:r w:rsidR="006E3861">
        <w:t>7</w:t>
      </w:r>
      <w:r w:rsidR="008D4E26">
        <w:t xml:space="preserve">, </w:t>
      </w:r>
      <w:r w:rsidR="006E3861">
        <w:t>8</w:t>
      </w:r>
      <w:r w:rsidR="008D4E26">
        <w:t xml:space="preserve"> and 15 are displayed, in order to </w:t>
      </w:r>
      <w:r w:rsidR="00DF4464">
        <w:t xml:space="preserve">highlight the </w:t>
      </w:r>
      <w:r w:rsidR="003D3CFE">
        <w:t xml:space="preserve">process of </w:t>
      </w:r>
      <w:r w:rsidR="00CE7E8B">
        <w:t>sensors</w:t>
      </w:r>
      <w:r w:rsidR="003D3CFE">
        <w:t>’ deployment.</w:t>
      </w:r>
      <w:r w:rsidR="00CE7E8B">
        <w:t xml:space="preserve"> </w:t>
      </w:r>
      <w:r w:rsidR="00134A54">
        <w:t xml:space="preserve">It seems that preferable locations of sensors </w:t>
      </w:r>
      <w:r w:rsidR="00F90758">
        <w:t>follow the highest derivative of the gas concentration in the air as these places are more sensitive to the nature of the source. This assumption will be tested in the suggested study</w:t>
      </w:r>
      <w:r w:rsidR="005A65DE">
        <w:t>.</w:t>
      </w:r>
      <w:r w:rsidR="00BB79F8">
        <w:t xml:space="preserve"> </w:t>
      </w:r>
      <w:r w:rsidR="00AE78D2">
        <w:t xml:space="preserve">A colormap of minimal PED values of each transformation pair between </w:t>
      </w:r>
      <w:r w:rsidR="00362D7A">
        <w:t xml:space="preserve">each </w:t>
      </w:r>
      <w:r w:rsidR="00AE78D2">
        <w:t>number of active sources are attached to each displayed solution.</w:t>
      </w:r>
      <w:r w:rsidR="00BB04B9">
        <w:t xml:space="preserve"> </w:t>
      </w:r>
      <w:r w:rsidR="00362D7A">
        <w:t xml:space="preserve">For example, </w:t>
      </w:r>
      <w:r w:rsidR="00605A7C">
        <w:t xml:space="preserve">in the colormap </w:t>
      </w:r>
      <w:r w:rsidR="005303F4">
        <w:t xml:space="preserve">to the right of </w:t>
      </w:r>
      <w:r>
        <w:t xml:space="preserve">Fig. </w:t>
      </w:r>
      <w:r>
        <w:fldChar w:fldCharType="begin"/>
      </w:r>
      <w:r>
        <w:instrText xml:space="preserve"> REF _Ref14962973 \# 0 \h  \* MERGEFORMAT </w:instrText>
      </w:r>
      <w:r>
        <w:fldChar w:fldCharType="separate"/>
      </w:r>
      <w:ins w:id="456" w:author="Idit Balachsan" w:date="2020-01-26T14:12:00Z">
        <w:r w:rsidR="0096792C">
          <w:t>8</w:t>
        </w:r>
      </w:ins>
      <w:del w:id="457" w:author="Idit Balachsan" w:date="2020-01-26T14:12:00Z">
        <w:r w:rsidR="00587E2C" w:rsidDel="0096792C">
          <w:delText>7</w:delText>
        </w:r>
      </w:del>
      <w:r>
        <w:fldChar w:fldCharType="end"/>
      </w:r>
      <w:r w:rsidR="005303F4">
        <w:t>a, the minimal PED value</w:t>
      </w:r>
      <w:r w:rsidR="00605A7C">
        <w:t>s</w:t>
      </w:r>
      <w:r w:rsidR="005303F4">
        <w:t xml:space="preserve"> of the transformation pair</w:t>
      </w:r>
      <w:r w:rsidR="00BB6A0F">
        <w:t>s</w:t>
      </w:r>
      <w:r w:rsidR="005303F4">
        <w:t xml:space="preserve"> 2&lt;-&gt;5 </w:t>
      </w:r>
      <w:r w:rsidR="00BB6A0F">
        <w:t>and</w:t>
      </w:r>
      <w:r w:rsidR="005303F4">
        <w:t xml:space="preserve"> 1&lt;-&gt;4 </w:t>
      </w:r>
      <w:r w:rsidR="00605A7C">
        <w:t xml:space="preserve">are </w:t>
      </w:r>
      <w:r w:rsidR="00605A7C" w:rsidRPr="00605A7C">
        <w:t xml:space="preserve">around </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605A7C">
        <w:t xml:space="preserve"> </w:t>
      </w:r>
      <w:r w:rsidR="00605A7C" w:rsidRPr="00605A7C">
        <w:rPr>
          <w:rFonts w:hint="cs"/>
        </w:rPr>
        <w:sym w:font="Symbol" w:char="F06D"/>
      </w:r>
      <w:r w:rsidR="00605A7C" w:rsidRPr="00605A7C">
        <w:rPr>
          <w:rFonts w:hint="cs"/>
        </w:rPr>
        <w:t>g</w:t>
      </w:r>
      <w:r w:rsidR="00D4358D">
        <w:t xml:space="preserve"> </w:t>
      </w:r>
      <w:r w:rsidR="00605A7C" w:rsidRPr="00605A7C">
        <w:rPr>
          <w:rFonts w:hint="cs"/>
        </w:rPr>
        <w:t>m</w:t>
      </w:r>
      <w:r w:rsidR="00D4358D">
        <w:rPr>
          <w:vertAlign w:val="superscript"/>
        </w:rPr>
        <w:t>-3</w:t>
      </w:r>
      <w:r w:rsidR="00605A7C">
        <w:t xml:space="preserve"> (30 ppm).</w:t>
      </w:r>
      <w:r w:rsidR="009003F3">
        <w:t xml:space="preserve"> </w:t>
      </w:r>
      <w:r w:rsidR="000A63F6">
        <w:t xml:space="preserve">The higher the number of deployed sensors, the higher the minimal PED values. </w:t>
      </w:r>
    </w:p>
    <w:p w14:paraId="53023217" w14:textId="77777777" w:rsidR="001054AE" w:rsidRPr="001054AE" w:rsidRDefault="001054AE" w:rsidP="001054AE">
      <w:pPr>
        <w:autoSpaceDE w:val="0"/>
        <w:autoSpaceDN w:val="0"/>
        <w:adjustRightInd w:val="0"/>
        <w:ind w:firstLine="720"/>
      </w:pPr>
    </w:p>
    <w:p w14:paraId="6197D4E1" w14:textId="57EE7D17" w:rsidR="00537979" w:rsidRPr="00A10451" w:rsidRDefault="00537979" w:rsidP="007C6278">
      <w:pPr>
        <w:pStyle w:val="Heading1"/>
      </w:pPr>
      <w:bookmarkStart w:id="458" w:name="_Toc31024318"/>
      <w:r w:rsidRPr="00A10451">
        <w:rPr>
          <w:rFonts w:hint="cs"/>
        </w:rPr>
        <w:lastRenderedPageBreak/>
        <w:t>Work schedule</w:t>
      </w:r>
      <w:bookmarkEnd w:id="458"/>
      <w:r w:rsidR="00710BC2">
        <w:t xml:space="preserve"> </w:t>
      </w:r>
    </w:p>
    <w:p w14:paraId="434224DD" w14:textId="767B49B8" w:rsidR="00A03C7F" w:rsidRPr="0044351B" w:rsidRDefault="002979E4" w:rsidP="00E87BA7">
      <w:pPr>
        <w:ind w:right="-2"/>
        <w:rPr>
          <w:rFonts w:cs="David"/>
        </w:rPr>
      </w:pPr>
      <w:r>
        <w:rPr>
          <w:rFonts w:cs="David"/>
          <w:b/>
          <w:bCs/>
          <w:noProof/>
        </w:rPr>
        <mc:AlternateContent>
          <mc:Choice Requires="wpg">
            <w:drawing>
              <wp:anchor distT="0" distB="0" distL="114300" distR="114300" simplePos="0" relativeHeight="251680768" behindDoc="0" locked="0" layoutInCell="1" allowOverlap="1" wp14:anchorId="52A94389" wp14:editId="0F705DAE">
                <wp:simplePos x="0" y="0"/>
                <wp:positionH relativeFrom="column">
                  <wp:posOffset>761576</wp:posOffset>
                </wp:positionH>
                <wp:positionV relativeFrom="paragraph">
                  <wp:posOffset>784648</wp:posOffset>
                </wp:positionV>
                <wp:extent cx="4313767" cy="8037618"/>
                <wp:effectExtent l="0" t="0" r="4445" b="1905"/>
                <wp:wrapNone/>
                <wp:docPr id="31" name="Group 31"/>
                <wp:cNvGraphicFramePr/>
                <a:graphic xmlns:a="http://schemas.openxmlformats.org/drawingml/2006/main">
                  <a:graphicData uri="http://schemas.microsoft.com/office/word/2010/wordprocessingGroup">
                    <wpg:wgp>
                      <wpg:cNvGrpSpPr/>
                      <wpg:grpSpPr>
                        <a:xfrm>
                          <a:off x="0" y="0"/>
                          <a:ext cx="4313767" cy="8037618"/>
                          <a:chOff x="20" y="0"/>
                          <a:chExt cx="4717375" cy="8386445"/>
                        </a:xfrm>
                      </wpg:grpSpPr>
                      <pic:pic xmlns:pic="http://schemas.openxmlformats.org/drawingml/2006/picture">
                        <pic:nvPicPr>
                          <pic:cNvPr id="29" name="Picture 29"/>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rot="16200000">
                            <a:off x="-1834515" y="1834535"/>
                            <a:ext cx="8386445" cy="4717375"/>
                          </a:xfrm>
                          <a:prstGeom prst="rect">
                            <a:avLst/>
                          </a:prstGeom>
                        </pic:spPr>
                      </pic:pic>
                      <wps:wsp>
                        <wps:cNvPr id="30" name="Text Box 30"/>
                        <wps:cNvSpPr txBox="1"/>
                        <wps:spPr>
                          <a:xfrm>
                            <a:off x="3803967" y="5832158"/>
                            <a:ext cx="314325" cy="405130"/>
                          </a:xfrm>
                          <a:prstGeom prst="rect">
                            <a:avLst/>
                          </a:prstGeom>
                          <a:solidFill>
                            <a:schemeClr val="lt1"/>
                          </a:solidFill>
                          <a:ln w="6350">
                            <a:noFill/>
                          </a:ln>
                        </wps:spPr>
                        <wps:txbx>
                          <w:txbxContent>
                            <w:p w14:paraId="7E55C834" w14:textId="77777777" w:rsidR="00AF1489" w:rsidRDefault="00AF14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A94389" id="Group 31" o:spid="_x0000_s1047" style="position:absolute;left:0;text-align:left;margin-left:59.95pt;margin-top:61.8pt;width:339.65pt;height:632.9pt;z-index:251680768;mso-width-relative:margin;mso-height-relative:margin" coordorigin="" coordsize="47173,83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">
                <v:shape id="Picture 29" o:spid="_x0000_s1048" type="#_x0000_t75" style="position:absolute;left:-18345;top:18345;width:83864;height:4717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">
                  <v:imagedata r:id="rId23" o:title=""/>
                </v:shape>
                <v:shape id="Text Box 30" o:spid="_x0000_s1049" type="#_x0000_t202" style="position:absolute;left:38039;top:58321;width:3143;height:40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" fillcolor="white [3201]" stroked="f" strokeweight=".5pt">
                  <v:textbox>
                    <w:txbxContent>
                      <w:p w14:paraId="7E55C834" w14:textId="77777777" w:rsidR="00AF1489" w:rsidRDefault="00AF1489"/>
                    </w:txbxContent>
                  </v:textbox>
                </v:shape>
              </v:group>
            </w:pict>
          </mc:Fallback>
        </mc:AlternateContent>
      </w:r>
      <w:r w:rsidR="00FE2CC5" w:rsidRPr="0044351B">
        <w:rPr>
          <w:rFonts w:cs="David"/>
        </w:rPr>
        <w:t xml:space="preserve">The following Gantt diagram </w:t>
      </w:r>
      <w:r w:rsidR="00A21BDE">
        <w:rPr>
          <w:rFonts w:cs="David"/>
        </w:rPr>
        <w:t>(</w:t>
      </w:r>
      <w:r w:rsidR="0098063E">
        <w:rPr>
          <w:rFonts w:cs="David"/>
        </w:rPr>
        <w:t xml:space="preserve">Fig. </w:t>
      </w:r>
      <w:r w:rsidR="00A21BDE">
        <w:rPr>
          <w:rFonts w:cs="David"/>
        </w:rPr>
        <w:fldChar w:fldCharType="begin"/>
      </w:r>
      <w:r w:rsidR="00A21BDE">
        <w:rPr>
          <w:rFonts w:cs="David"/>
        </w:rPr>
        <w:instrText xml:space="preserve"> REF _Ref15390496 </w:instrText>
      </w:r>
      <w:r w:rsidR="0098063E">
        <w:rPr>
          <w:rFonts w:cs="David"/>
        </w:rPr>
        <w:instrText xml:space="preserve">\# 0 </w:instrText>
      </w:r>
      <w:r w:rsidR="00A21BDE">
        <w:rPr>
          <w:rFonts w:cs="David"/>
        </w:rPr>
        <w:instrText xml:space="preserve">\h  \* MERGEFORMAT </w:instrText>
      </w:r>
      <w:r w:rsidR="00A21BDE">
        <w:rPr>
          <w:rFonts w:cs="David"/>
        </w:rPr>
      </w:r>
      <w:r w:rsidR="00A21BDE">
        <w:rPr>
          <w:rFonts w:cs="David"/>
        </w:rPr>
        <w:fldChar w:fldCharType="separate"/>
      </w:r>
      <w:r w:rsidR="00587E2C">
        <w:rPr>
          <w:rFonts w:cs="David"/>
        </w:rPr>
        <w:t>6</w:t>
      </w:r>
      <w:r w:rsidR="00A21BDE">
        <w:rPr>
          <w:rFonts w:cs="David"/>
        </w:rPr>
        <w:fldChar w:fldCharType="end"/>
      </w:r>
      <w:r w:rsidR="00A21BDE">
        <w:rPr>
          <w:rFonts w:cs="David"/>
        </w:rPr>
        <w:t xml:space="preserve">) </w:t>
      </w:r>
      <w:r w:rsidR="00FE2CC5" w:rsidRPr="0044351B">
        <w:rPr>
          <w:rFonts w:cs="David"/>
        </w:rPr>
        <w:t xml:space="preserve">presents the work schedule of the first two planned modules, as well as work accomplished so far. Milestones are marked in triangles and tasks are marked in rectangles. Each major task is broken down into smaller tasks, which are specified underneath it. </w:t>
      </w:r>
    </w:p>
    <w:p w14:paraId="31E96032" w14:textId="0674D0BB" w:rsidR="00710BC2" w:rsidRDefault="00710BC2" w:rsidP="00E87BA7">
      <w:pPr>
        <w:ind w:right="-2"/>
        <w:rPr>
          <w:rFonts w:cs="David"/>
          <w:b/>
          <w:bCs/>
        </w:rPr>
      </w:pPr>
    </w:p>
    <w:p w14:paraId="13B9E33C" w14:textId="11B773BB" w:rsidR="00710BC2" w:rsidRDefault="00710BC2" w:rsidP="00E87BA7">
      <w:pPr>
        <w:ind w:right="-2"/>
        <w:rPr>
          <w:rFonts w:cs="David"/>
          <w:b/>
          <w:bCs/>
        </w:rPr>
      </w:pPr>
    </w:p>
    <w:p w14:paraId="42D11FB2" w14:textId="0A8D6ACC" w:rsidR="00710BC2" w:rsidRDefault="00710BC2" w:rsidP="00E87BA7">
      <w:pPr>
        <w:ind w:right="-2"/>
        <w:rPr>
          <w:rFonts w:cs="David"/>
          <w:b/>
          <w:bCs/>
        </w:rPr>
      </w:pPr>
    </w:p>
    <w:p w14:paraId="4ED669AB" w14:textId="390D9E01" w:rsidR="00710BC2" w:rsidRDefault="00710BC2" w:rsidP="00E87BA7">
      <w:pPr>
        <w:ind w:right="-2"/>
        <w:rPr>
          <w:rFonts w:cs="David"/>
          <w:b/>
          <w:bCs/>
        </w:rPr>
      </w:pPr>
    </w:p>
    <w:p w14:paraId="371BD3BF" w14:textId="1960F109" w:rsidR="00710BC2" w:rsidRDefault="00710BC2" w:rsidP="00E87BA7">
      <w:pPr>
        <w:ind w:right="-2"/>
        <w:rPr>
          <w:rFonts w:cs="David"/>
          <w:b/>
          <w:bCs/>
        </w:rPr>
      </w:pPr>
    </w:p>
    <w:p w14:paraId="5D3DA86E" w14:textId="7829F5E6" w:rsidR="00710BC2" w:rsidRDefault="00710BC2" w:rsidP="00E87BA7">
      <w:pPr>
        <w:ind w:right="-2"/>
        <w:rPr>
          <w:rFonts w:cs="David"/>
          <w:b/>
          <w:bCs/>
        </w:rPr>
      </w:pPr>
    </w:p>
    <w:p w14:paraId="65FE63CF" w14:textId="3CC96DEC" w:rsidR="00710BC2" w:rsidRDefault="00710BC2" w:rsidP="00E87BA7">
      <w:pPr>
        <w:ind w:right="-2"/>
        <w:rPr>
          <w:rFonts w:cs="David"/>
          <w:b/>
          <w:bCs/>
        </w:rPr>
      </w:pPr>
    </w:p>
    <w:p w14:paraId="41C7E2D1" w14:textId="0623D2A9" w:rsidR="00710BC2" w:rsidRDefault="00710BC2" w:rsidP="00E87BA7">
      <w:pPr>
        <w:ind w:right="-2"/>
        <w:rPr>
          <w:rFonts w:cs="David"/>
          <w:b/>
          <w:bCs/>
        </w:rPr>
      </w:pPr>
    </w:p>
    <w:p w14:paraId="5E9BBF49" w14:textId="18064D95" w:rsidR="00710BC2" w:rsidRDefault="00710BC2" w:rsidP="00E87BA7">
      <w:pPr>
        <w:ind w:right="-2"/>
        <w:rPr>
          <w:rFonts w:cs="David"/>
          <w:b/>
          <w:bCs/>
        </w:rPr>
      </w:pPr>
    </w:p>
    <w:p w14:paraId="44DAFC7C" w14:textId="2014F318" w:rsidR="00710BC2" w:rsidRDefault="00710BC2" w:rsidP="00E87BA7">
      <w:pPr>
        <w:ind w:right="-2"/>
        <w:rPr>
          <w:rFonts w:cs="David"/>
          <w:b/>
          <w:bCs/>
        </w:rPr>
      </w:pPr>
    </w:p>
    <w:p w14:paraId="5EBEB596" w14:textId="55491B79" w:rsidR="00710BC2" w:rsidRDefault="00710BC2" w:rsidP="00E87BA7">
      <w:pPr>
        <w:ind w:right="-2"/>
        <w:rPr>
          <w:rFonts w:cs="David"/>
          <w:b/>
          <w:bCs/>
        </w:rPr>
      </w:pPr>
    </w:p>
    <w:p w14:paraId="70AFE4F2" w14:textId="26EEF8A6" w:rsidR="00710BC2" w:rsidRDefault="00710BC2" w:rsidP="00E87BA7">
      <w:pPr>
        <w:ind w:right="-2"/>
        <w:rPr>
          <w:rFonts w:cs="David"/>
          <w:b/>
          <w:bCs/>
        </w:rPr>
      </w:pPr>
    </w:p>
    <w:p w14:paraId="38C5BEF6" w14:textId="153BC839" w:rsidR="00710BC2" w:rsidRDefault="00710BC2" w:rsidP="00E87BA7">
      <w:pPr>
        <w:ind w:right="-2"/>
        <w:rPr>
          <w:rFonts w:cs="David"/>
          <w:b/>
          <w:bCs/>
        </w:rPr>
      </w:pPr>
    </w:p>
    <w:p w14:paraId="317CF8EB" w14:textId="22660A6B" w:rsidR="00710BC2" w:rsidRDefault="00710BC2" w:rsidP="00E87BA7">
      <w:pPr>
        <w:ind w:right="-2"/>
        <w:rPr>
          <w:rFonts w:cs="David"/>
          <w:b/>
          <w:bCs/>
        </w:rPr>
      </w:pPr>
    </w:p>
    <w:p w14:paraId="3FAA6371" w14:textId="06B5C537" w:rsidR="00710BC2" w:rsidRDefault="00710BC2" w:rsidP="00E87BA7">
      <w:pPr>
        <w:ind w:right="-2"/>
        <w:rPr>
          <w:rFonts w:cs="David"/>
          <w:b/>
          <w:bCs/>
        </w:rPr>
      </w:pPr>
    </w:p>
    <w:p w14:paraId="065B7652" w14:textId="7DD6E920" w:rsidR="00710BC2" w:rsidRDefault="00710BC2" w:rsidP="00E87BA7">
      <w:pPr>
        <w:ind w:right="-2"/>
        <w:rPr>
          <w:rFonts w:cs="David"/>
          <w:b/>
          <w:bCs/>
        </w:rPr>
      </w:pPr>
    </w:p>
    <w:p w14:paraId="38BA5973" w14:textId="60066F1C" w:rsidR="00710BC2" w:rsidRDefault="00710BC2" w:rsidP="00E87BA7">
      <w:pPr>
        <w:ind w:right="-2"/>
        <w:rPr>
          <w:rFonts w:cs="David"/>
          <w:b/>
          <w:bCs/>
        </w:rPr>
      </w:pPr>
    </w:p>
    <w:p w14:paraId="71E1794F" w14:textId="7CD2DD15" w:rsidR="00710BC2" w:rsidRDefault="002979E4" w:rsidP="00E87BA7">
      <w:pPr>
        <w:ind w:right="-2"/>
        <w:rPr>
          <w:rFonts w:cs="David"/>
          <w:b/>
          <w:bCs/>
        </w:rPr>
      </w:pPr>
      <w:r>
        <w:rPr>
          <w:noProof/>
        </w:rPr>
        <mc:AlternateContent>
          <mc:Choice Requires="wps">
            <w:drawing>
              <wp:anchor distT="0" distB="0" distL="114300" distR="114300" simplePos="0" relativeHeight="251705344" behindDoc="0" locked="0" layoutInCell="1" allowOverlap="1" wp14:anchorId="06717845" wp14:editId="5F3831AA">
                <wp:simplePos x="0" y="0"/>
                <wp:positionH relativeFrom="column">
                  <wp:posOffset>1958975</wp:posOffset>
                </wp:positionH>
                <wp:positionV relativeFrom="paragraph">
                  <wp:posOffset>92286</wp:posOffset>
                </wp:positionV>
                <wp:extent cx="7290012" cy="635"/>
                <wp:effectExtent l="0" t="4763" r="0" b="0"/>
                <wp:wrapNone/>
                <wp:docPr id="3" name="Text Box 3"/>
                <wp:cNvGraphicFramePr/>
                <a:graphic xmlns:a="http://schemas.openxmlformats.org/drawingml/2006/main">
                  <a:graphicData uri="http://schemas.microsoft.com/office/word/2010/wordprocessingShape">
                    <wps:wsp>
                      <wps:cNvSpPr txBox="1"/>
                      <wps:spPr>
                        <a:xfrm rot="16200000">
                          <a:off x="0" y="0"/>
                          <a:ext cx="7290012" cy="635"/>
                        </a:xfrm>
                        <a:prstGeom prst="rect">
                          <a:avLst/>
                        </a:prstGeom>
                        <a:solidFill>
                          <a:prstClr val="white"/>
                        </a:solidFill>
                        <a:ln>
                          <a:noFill/>
                        </a:ln>
                      </wps:spPr>
                      <wps:txbx>
                        <w:txbxContent>
                          <w:p w14:paraId="191549A3" w14:textId="40F2748E" w:rsidR="00AF1489" w:rsidRPr="0044351B" w:rsidRDefault="00AF1489" w:rsidP="0044351B">
                            <w:pPr>
                              <w:pStyle w:val="Caption"/>
                              <w:rPr>
                                <w:rFonts w:ascii="David" w:hAnsi="David" w:cs="David"/>
                                <w:i w:val="0"/>
                                <w:iCs w:val="0"/>
                                <w:color w:val="000000" w:themeColor="text1"/>
                                <w:sz w:val="20"/>
                                <w:szCs w:val="20"/>
                              </w:rPr>
                            </w:pPr>
                            <w:bookmarkStart w:id="459" w:name="_Ref15390496"/>
                            <w:r w:rsidRPr="0044351B">
                              <w:rPr>
                                <w:rFonts w:ascii="David" w:hAnsi="David" w:cs="David"/>
                                <w:b/>
                                <w:bCs/>
                                <w:i w:val="0"/>
                                <w:iCs w:val="0"/>
                                <w:color w:val="000000" w:themeColor="text1"/>
                                <w:sz w:val="20"/>
                                <w:szCs w:val="20"/>
                              </w:rPr>
                              <w:t xml:space="preserve">Figure </w:t>
                            </w:r>
                            <w:r w:rsidRPr="0044351B">
                              <w:rPr>
                                <w:rFonts w:ascii="David" w:hAnsi="David" w:cs="David"/>
                                <w:b/>
                                <w:bCs/>
                                <w:i w:val="0"/>
                                <w:iCs w:val="0"/>
                                <w:color w:val="000000" w:themeColor="text1"/>
                                <w:sz w:val="20"/>
                                <w:szCs w:val="20"/>
                              </w:rPr>
                              <w:fldChar w:fldCharType="begin"/>
                            </w:r>
                            <w:r w:rsidRPr="0044351B">
                              <w:rPr>
                                <w:rFonts w:ascii="David" w:hAnsi="David" w:cs="David"/>
                                <w:b/>
                                <w:bCs/>
                                <w:i w:val="0"/>
                                <w:iCs w:val="0"/>
                                <w:color w:val="000000" w:themeColor="text1"/>
                                <w:sz w:val="20"/>
                                <w:szCs w:val="20"/>
                              </w:rPr>
                              <w:instrText xml:space="preserve"> SEQ Figure \* ARABIC </w:instrText>
                            </w:r>
                            <w:r w:rsidRPr="0044351B">
                              <w:rPr>
                                <w:rFonts w:ascii="David" w:hAnsi="David" w:cs="David"/>
                                <w:b/>
                                <w:bCs/>
                                <w:i w:val="0"/>
                                <w:iCs w:val="0"/>
                                <w:color w:val="000000" w:themeColor="text1"/>
                                <w:sz w:val="20"/>
                                <w:szCs w:val="20"/>
                              </w:rPr>
                              <w:fldChar w:fldCharType="separate"/>
                            </w:r>
                            <w:r>
                              <w:rPr>
                                <w:rFonts w:ascii="David" w:hAnsi="David" w:cs="David"/>
                                <w:b/>
                                <w:bCs/>
                                <w:i w:val="0"/>
                                <w:iCs w:val="0"/>
                                <w:noProof/>
                                <w:color w:val="000000" w:themeColor="text1"/>
                                <w:sz w:val="20"/>
                                <w:szCs w:val="20"/>
                              </w:rPr>
                              <w:t>6</w:t>
                            </w:r>
                            <w:r w:rsidRPr="0044351B">
                              <w:rPr>
                                <w:rFonts w:ascii="David" w:hAnsi="David" w:cs="David"/>
                                <w:b/>
                                <w:bCs/>
                                <w:i w:val="0"/>
                                <w:iCs w:val="0"/>
                                <w:color w:val="000000" w:themeColor="text1"/>
                                <w:sz w:val="20"/>
                                <w:szCs w:val="20"/>
                              </w:rPr>
                              <w:fldChar w:fldCharType="end"/>
                            </w:r>
                            <w:bookmarkEnd w:id="459"/>
                            <w:r w:rsidRPr="0044351B">
                              <w:rPr>
                                <w:rFonts w:ascii="David" w:hAnsi="David" w:cs="David"/>
                                <w:b/>
                                <w:bCs/>
                                <w:i w:val="0"/>
                                <w:iCs w:val="0"/>
                                <w:color w:val="000000" w:themeColor="text1"/>
                                <w:sz w:val="20"/>
                                <w:szCs w:val="20"/>
                              </w:rPr>
                              <w:t>.</w:t>
                            </w:r>
                            <w:r w:rsidRPr="0044351B">
                              <w:rPr>
                                <w:rFonts w:ascii="David" w:hAnsi="David" w:cs="David"/>
                                <w:i w:val="0"/>
                                <w:iCs w:val="0"/>
                                <w:color w:val="000000" w:themeColor="text1"/>
                                <w:sz w:val="20"/>
                                <w:szCs w:val="20"/>
                              </w:rPr>
                              <w:t xml:space="preserve"> Research Gantt diagram. Milestones are marked in triangles. Tasks are marked in rectangles.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717845" id="Text Box 3" o:spid="_x0000_s1050" type="#_x0000_t202" style="position:absolute;left:0;text-align:left;margin-left:154.25pt;margin-top:7.25pt;width:574pt;height:.05pt;rotation:-90;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" stroked="f">
                <v:textbox style="mso-fit-shape-to-text:t" inset="0,0,0,0">
                  <w:txbxContent>
                    <w:p w14:paraId="191549A3" w14:textId="40F2748E" w:rsidR="00AF1489" w:rsidRPr="0044351B" w:rsidRDefault="00AF1489" w:rsidP="0044351B">
                      <w:pPr>
                        <w:pStyle w:val="Caption"/>
                        <w:rPr>
                          <w:rFonts w:ascii="David" w:hAnsi="David" w:cs="David"/>
                          <w:i w:val="0"/>
                          <w:iCs w:val="0"/>
                          <w:color w:val="000000" w:themeColor="text1"/>
                          <w:sz w:val="20"/>
                          <w:szCs w:val="20"/>
                        </w:rPr>
                      </w:pPr>
                      <w:bookmarkStart w:id="460" w:name="_Ref15390496"/>
                      <w:r w:rsidRPr="0044351B">
                        <w:rPr>
                          <w:rFonts w:ascii="David" w:hAnsi="David" w:cs="David"/>
                          <w:b/>
                          <w:bCs/>
                          <w:i w:val="0"/>
                          <w:iCs w:val="0"/>
                          <w:color w:val="000000" w:themeColor="text1"/>
                          <w:sz w:val="20"/>
                          <w:szCs w:val="20"/>
                        </w:rPr>
                        <w:t xml:space="preserve">Figure </w:t>
                      </w:r>
                      <w:r w:rsidRPr="0044351B">
                        <w:rPr>
                          <w:rFonts w:ascii="David" w:hAnsi="David" w:cs="David"/>
                          <w:b/>
                          <w:bCs/>
                          <w:i w:val="0"/>
                          <w:iCs w:val="0"/>
                          <w:color w:val="000000" w:themeColor="text1"/>
                          <w:sz w:val="20"/>
                          <w:szCs w:val="20"/>
                        </w:rPr>
                        <w:fldChar w:fldCharType="begin"/>
                      </w:r>
                      <w:r w:rsidRPr="0044351B">
                        <w:rPr>
                          <w:rFonts w:ascii="David" w:hAnsi="David" w:cs="David"/>
                          <w:b/>
                          <w:bCs/>
                          <w:i w:val="0"/>
                          <w:iCs w:val="0"/>
                          <w:color w:val="000000" w:themeColor="text1"/>
                          <w:sz w:val="20"/>
                          <w:szCs w:val="20"/>
                        </w:rPr>
                        <w:instrText xml:space="preserve"> SEQ Figure \* ARABIC </w:instrText>
                      </w:r>
                      <w:r w:rsidRPr="0044351B">
                        <w:rPr>
                          <w:rFonts w:ascii="David" w:hAnsi="David" w:cs="David"/>
                          <w:b/>
                          <w:bCs/>
                          <w:i w:val="0"/>
                          <w:iCs w:val="0"/>
                          <w:color w:val="000000" w:themeColor="text1"/>
                          <w:sz w:val="20"/>
                          <w:szCs w:val="20"/>
                        </w:rPr>
                        <w:fldChar w:fldCharType="separate"/>
                      </w:r>
                      <w:r>
                        <w:rPr>
                          <w:rFonts w:ascii="David" w:hAnsi="David" w:cs="David"/>
                          <w:b/>
                          <w:bCs/>
                          <w:i w:val="0"/>
                          <w:iCs w:val="0"/>
                          <w:noProof/>
                          <w:color w:val="000000" w:themeColor="text1"/>
                          <w:sz w:val="20"/>
                          <w:szCs w:val="20"/>
                        </w:rPr>
                        <w:t>6</w:t>
                      </w:r>
                      <w:r w:rsidRPr="0044351B">
                        <w:rPr>
                          <w:rFonts w:ascii="David" w:hAnsi="David" w:cs="David"/>
                          <w:b/>
                          <w:bCs/>
                          <w:i w:val="0"/>
                          <w:iCs w:val="0"/>
                          <w:color w:val="000000" w:themeColor="text1"/>
                          <w:sz w:val="20"/>
                          <w:szCs w:val="20"/>
                        </w:rPr>
                        <w:fldChar w:fldCharType="end"/>
                      </w:r>
                      <w:bookmarkEnd w:id="460"/>
                      <w:r w:rsidRPr="0044351B">
                        <w:rPr>
                          <w:rFonts w:ascii="David" w:hAnsi="David" w:cs="David"/>
                          <w:b/>
                          <w:bCs/>
                          <w:i w:val="0"/>
                          <w:iCs w:val="0"/>
                          <w:color w:val="000000" w:themeColor="text1"/>
                          <w:sz w:val="20"/>
                          <w:szCs w:val="20"/>
                        </w:rPr>
                        <w:t>.</w:t>
                      </w:r>
                      <w:r w:rsidRPr="0044351B">
                        <w:rPr>
                          <w:rFonts w:ascii="David" w:hAnsi="David" w:cs="David"/>
                          <w:i w:val="0"/>
                          <w:iCs w:val="0"/>
                          <w:color w:val="000000" w:themeColor="text1"/>
                          <w:sz w:val="20"/>
                          <w:szCs w:val="20"/>
                        </w:rPr>
                        <w:t xml:space="preserve"> Research Gantt diagram. Milestones are marked in triangles. Tasks are marked in rectangles. </w:t>
                      </w:r>
                    </w:p>
                  </w:txbxContent>
                </v:textbox>
              </v:shape>
            </w:pict>
          </mc:Fallback>
        </mc:AlternateContent>
      </w:r>
    </w:p>
    <w:p w14:paraId="47B58CED" w14:textId="36B14DDB" w:rsidR="00710BC2" w:rsidRPr="00A10451" w:rsidRDefault="00710BC2" w:rsidP="00E87BA7">
      <w:pPr>
        <w:ind w:right="-2"/>
        <w:rPr>
          <w:rFonts w:cs="David"/>
          <w:b/>
          <w:bCs/>
        </w:rPr>
      </w:pPr>
    </w:p>
    <w:p w14:paraId="4A7377B0" w14:textId="1AEC45C7" w:rsidR="00A03C7F" w:rsidRDefault="00A03C7F" w:rsidP="00E87BA7">
      <w:pPr>
        <w:ind w:right="-2"/>
        <w:rPr>
          <w:rFonts w:cs="David"/>
          <w:b/>
          <w:bCs/>
        </w:rPr>
      </w:pPr>
    </w:p>
    <w:p w14:paraId="753DA96C" w14:textId="07907526" w:rsidR="00710BC2" w:rsidRDefault="00710BC2" w:rsidP="00E87BA7">
      <w:pPr>
        <w:ind w:right="-2"/>
        <w:rPr>
          <w:rFonts w:cs="David"/>
          <w:b/>
          <w:bCs/>
        </w:rPr>
      </w:pPr>
    </w:p>
    <w:p w14:paraId="73F75D66" w14:textId="3918F986" w:rsidR="00710BC2" w:rsidRDefault="00710BC2" w:rsidP="00E87BA7">
      <w:pPr>
        <w:ind w:right="-2"/>
        <w:rPr>
          <w:rFonts w:cs="David"/>
          <w:b/>
          <w:bCs/>
        </w:rPr>
      </w:pPr>
    </w:p>
    <w:p w14:paraId="0E296818" w14:textId="31EA2DFF" w:rsidR="005B289D" w:rsidRDefault="005B289D" w:rsidP="00E87BA7">
      <w:pPr>
        <w:ind w:right="-2"/>
        <w:rPr>
          <w:rFonts w:cs="David"/>
          <w:b/>
          <w:bCs/>
        </w:rPr>
      </w:pPr>
    </w:p>
    <w:p w14:paraId="22CF1CA2" w14:textId="7E8A3190" w:rsidR="005B289D" w:rsidRDefault="005B289D" w:rsidP="00E87BA7">
      <w:pPr>
        <w:ind w:right="-2"/>
        <w:rPr>
          <w:rFonts w:cs="David"/>
          <w:b/>
          <w:bCs/>
        </w:rPr>
      </w:pPr>
    </w:p>
    <w:p w14:paraId="169C62CB" w14:textId="0E054FCB" w:rsidR="005B289D" w:rsidRDefault="005B289D" w:rsidP="00E87BA7">
      <w:pPr>
        <w:ind w:right="-2"/>
        <w:rPr>
          <w:rFonts w:cs="David"/>
          <w:b/>
          <w:bCs/>
        </w:rPr>
      </w:pPr>
    </w:p>
    <w:p w14:paraId="32C499A8" w14:textId="73FFEB89" w:rsidR="005B289D" w:rsidRDefault="005B289D" w:rsidP="00E87BA7">
      <w:pPr>
        <w:ind w:right="-2"/>
        <w:rPr>
          <w:rFonts w:cs="David"/>
          <w:b/>
          <w:bCs/>
        </w:rPr>
      </w:pPr>
    </w:p>
    <w:p w14:paraId="446A54BD" w14:textId="3D0C5CC8" w:rsidR="005B289D" w:rsidRDefault="005B289D" w:rsidP="00E87BA7">
      <w:pPr>
        <w:ind w:right="-2"/>
        <w:rPr>
          <w:rFonts w:cs="David"/>
          <w:b/>
          <w:bCs/>
        </w:rPr>
      </w:pPr>
    </w:p>
    <w:p w14:paraId="764890C2" w14:textId="5DE3105C" w:rsidR="005B289D" w:rsidRDefault="005B289D" w:rsidP="00E87BA7">
      <w:pPr>
        <w:ind w:right="-2"/>
        <w:rPr>
          <w:rFonts w:cs="David"/>
          <w:b/>
          <w:bCs/>
        </w:rPr>
      </w:pPr>
    </w:p>
    <w:p w14:paraId="19BABB15" w14:textId="2B8B1E5D" w:rsidR="005B289D" w:rsidRDefault="005B289D" w:rsidP="00E87BA7">
      <w:pPr>
        <w:ind w:right="-2"/>
        <w:rPr>
          <w:rFonts w:cs="David"/>
          <w:b/>
          <w:bCs/>
        </w:rPr>
      </w:pPr>
    </w:p>
    <w:p w14:paraId="5E66E8F8" w14:textId="53F82FDC" w:rsidR="005B289D" w:rsidRDefault="005B289D" w:rsidP="00E87BA7">
      <w:pPr>
        <w:ind w:right="-2"/>
        <w:rPr>
          <w:rFonts w:cs="David"/>
          <w:b/>
          <w:bCs/>
        </w:rPr>
      </w:pPr>
    </w:p>
    <w:p w14:paraId="1DFDC6A8" w14:textId="77777777" w:rsidR="005B289D" w:rsidRDefault="005B289D" w:rsidP="00E87BA7">
      <w:pPr>
        <w:ind w:right="-2"/>
        <w:rPr>
          <w:rFonts w:cs="David"/>
          <w:b/>
          <w:bCs/>
        </w:rPr>
      </w:pPr>
    </w:p>
    <w:p w14:paraId="331D8D74" w14:textId="45C28650" w:rsidR="00710BC2" w:rsidRDefault="00710BC2" w:rsidP="00E87BA7">
      <w:pPr>
        <w:ind w:right="-2"/>
        <w:rPr>
          <w:rFonts w:cs="David"/>
          <w:b/>
          <w:bCs/>
        </w:rPr>
      </w:pPr>
    </w:p>
    <w:p w14:paraId="068E7641" w14:textId="7BFE6D35" w:rsidR="00FD6B50" w:rsidRDefault="00FD6B50" w:rsidP="00E87BA7">
      <w:pPr>
        <w:ind w:right="-2"/>
        <w:rPr>
          <w:rFonts w:cs="David"/>
          <w:b/>
          <w:bCs/>
        </w:rPr>
      </w:pPr>
    </w:p>
    <w:p w14:paraId="0C6204D9" w14:textId="0D81875A" w:rsidR="00C8396F" w:rsidRPr="000F1099" w:rsidRDefault="00C8396F" w:rsidP="00E87BA7"/>
    <w:p w14:paraId="17600C01" w14:textId="63568098" w:rsidR="008901CA" w:rsidRPr="00710BC2" w:rsidRDefault="005A1EBF" w:rsidP="007C6278">
      <w:pPr>
        <w:pStyle w:val="Heading1"/>
      </w:pPr>
      <w:bookmarkStart w:id="461" w:name="_Toc31024319"/>
      <w:r w:rsidRPr="00710BC2">
        <w:rPr>
          <w:rFonts w:hint="cs"/>
        </w:rPr>
        <w:lastRenderedPageBreak/>
        <w:t>References</w:t>
      </w:r>
      <w:bookmarkEnd w:id="461"/>
    </w:p>
    <w:p w14:paraId="1194E547" w14:textId="182C81FA" w:rsidR="008901CA" w:rsidRPr="00C8396F" w:rsidRDefault="008901CA" w:rsidP="00E87BA7">
      <w:pPr>
        <w:ind w:right="-2"/>
        <w:rPr>
          <w:rFonts w:cs="David"/>
          <w:color w:val="000000" w:themeColor="text1"/>
          <w:sz w:val="18"/>
          <w:szCs w:val="18"/>
        </w:rPr>
      </w:pPr>
    </w:p>
    <w:p w14:paraId="356DD0FF" w14:textId="4B580F7B" w:rsidR="0072405D" w:rsidRPr="0072405D" w:rsidRDefault="008901CA" w:rsidP="0072405D">
      <w:pPr>
        <w:widowControl w:val="0"/>
        <w:autoSpaceDE w:val="0"/>
        <w:autoSpaceDN w:val="0"/>
        <w:adjustRightInd w:val="0"/>
        <w:spacing w:line="240" w:lineRule="auto"/>
        <w:ind w:left="640" w:hanging="640"/>
        <w:rPr>
          <w:rFonts w:cs="David"/>
          <w:noProof/>
          <w:sz w:val="20"/>
        </w:rPr>
      </w:pPr>
      <w:r w:rsidRPr="0017416B">
        <w:rPr>
          <w:rFonts w:cs="David" w:hint="cs"/>
          <w:color w:val="000000" w:themeColor="text1"/>
          <w:sz w:val="19"/>
          <w:szCs w:val="19"/>
        </w:rPr>
        <w:fldChar w:fldCharType="begin" w:fldLock="1"/>
      </w:r>
      <w:r w:rsidRPr="0017416B">
        <w:rPr>
          <w:rFonts w:cs="David" w:hint="cs"/>
          <w:color w:val="000000" w:themeColor="text1"/>
          <w:sz w:val="19"/>
          <w:szCs w:val="19"/>
        </w:rPr>
        <w:instrText xml:space="preserve">ADDIN Mendeley Bibliography CSL_BIBLIOGRAPHY </w:instrText>
      </w:r>
      <w:r w:rsidRPr="0017416B">
        <w:rPr>
          <w:rFonts w:cs="David" w:hint="cs"/>
          <w:color w:val="000000" w:themeColor="text1"/>
          <w:sz w:val="19"/>
          <w:szCs w:val="19"/>
        </w:rPr>
        <w:fldChar w:fldCharType="separate"/>
      </w:r>
      <w:r w:rsidR="0072405D" w:rsidRPr="0072405D">
        <w:rPr>
          <w:rFonts w:cs="David"/>
          <w:noProof/>
          <w:sz w:val="20"/>
        </w:rPr>
        <w:t>[1]</w:t>
      </w:r>
      <w:r w:rsidR="0072405D" w:rsidRPr="0072405D">
        <w:rPr>
          <w:rFonts w:cs="David"/>
          <w:noProof/>
          <w:sz w:val="20"/>
        </w:rPr>
        <w:tab/>
        <w:t xml:space="preserve">J. H. Seinfeld and S. N. Pandis, </w:t>
      </w:r>
      <w:r w:rsidR="0072405D" w:rsidRPr="0072405D">
        <w:rPr>
          <w:rFonts w:cs="David"/>
          <w:i/>
          <w:iCs/>
          <w:noProof/>
          <w:sz w:val="20"/>
        </w:rPr>
        <w:t>Atmospheric chemistry and physics - from air pollution to climate change</w:t>
      </w:r>
      <w:r w:rsidR="0072405D" w:rsidRPr="0072405D">
        <w:rPr>
          <w:rFonts w:cs="David"/>
          <w:noProof/>
          <w:sz w:val="20"/>
        </w:rPr>
        <w:t>, Second edi. Wiley-Interscience, 2006.</w:t>
      </w:r>
    </w:p>
    <w:p w14:paraId="50F79DA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w:t>
      </w:r>
      <w:r w:rsidRPr="0072405D">
        <w:rPr>
          <w:rFonts w:cs="David"/>
          <w:noProof/>
          <w:sz w:val="20"/>
        </w:rPr>
        <w:tab/>
        <w:t xml:space="preserve">D. J. Jacob and D. A. Winner, “Effect of climate change on air quality - citation,” </w:t>
      </w:r>
      <w:r w:rsidRPr="0072405D">
        <w:rPr>
          <w:rFonts w:cs="David"/>
          <w:i/>
          <w:iCs/>
          <w:noProof/>
          <w:sz w:val="20"/>
        </w:rPr>
        <w:t>Atmos. Environ.</w:t>
      </w:r>
      <w:r w:rsidRPr="0072405D">
        <w:rPr>
          <w:rFonts w:cs="David"/>
          <w:noProof/>
          <w:sz w:val="20"/>
        </w:rPr>
        <w:t>, vol. 43, no. 1, pp. 51–63, 2009.</w:t>
      </w:r>
    </w:p>
    <w:p w14:paraId="4666FEE8"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w:t>
      </w:r>
      <w:r w:rsidRPr="0072405D">
        <w:rPr>
          <w:rFonts w:cs="David"/>
          <w:noProof/>
          <w:sz w:val="20"/>
        </w:rPr>
        <w:tab/>
        <w:t xml:space="preserve">“Greenhouse Gas Emissions,” </w:t>
      </w:r>
      <w:r w:rsidRPr="0072405D">
        <w:rPr>
          <w:rFonts w:cs="David"/>
          <w:i/>
          <w:iCs/>
          <w:noProof/>
          <w:sz w:val="20"/>
        </w:rPr>
        <w:t>EPA, United States Environmental Protection Agency</w:t>
      </w:r>
      <w:r w:rsidRPr="0072405D">
        <w:rPr>
          <w:rFonts w:cs="David"/>
          <w:noProof/>
          <w:sz w:val="20"/>
        </w:rPr>
        <w:t>, 2019. [Online]. Available: https://www.epa.gov/ghgemissions/overview-greenhouse-gases. [Accessed: 23-May-2019].</w:t>
      </w:r>
    </w:p>
    <w:p w14:paraId="784DE6D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w:t>
      </w:r>
      <w:r w:rsidRPr="0072405D">
        <w:rPr>
          <w:rFonts w:cs="David"/>
          <w:noProof/>
          <w:sz w:val="20"/>
        </w:rPr>
        <w:tab/>
        <w:t xml:space="preserve">“Israel ministry of environmental protection,” </w:t>
      </w:r>
      <w:r w:rsidRPr="0072405D">
        <w:rPr>
          <w:rFonts w:cs="David"/>
          <w:i/>
          <w:iCs/>
          <w:noProof/>
          <w:sz w:val="20"/>
        </w:rPr>
        <w:t>The Impact of Air Pollution from Industry</w:t>
      </w:r>
      <w:r w:rsidRPr="0072405D">
        <w:rPr>
          <w:rFonts w:cs="David"/>
          <w:noProof/>
          <w:sz w:val="20"/>
        </w:rPr>
        <w:t>, 2015. [Online]. Available: http://www.sviva.gov.il/English/env_topics/Health-and-Environment/Health-Impact-of-Environmental-Nuisances/Pages/The-Impact-of-Air-Pollution-from-Industry.aspx. [Accessed: 23-May-2019].</w:t>
      </w:r>
    </w:p>
    <w:p w14:paraId="5F9CC64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w:t>
      </w:r>
      <w:r w:rsidRPr="0072405D">
        <w:rPr>
          <w:rFonts w:cs="David"/>
          <w:noProof/>
          <w:sz w:val="20"/>
        </w:rPr>
        <w:tab/>
        <w:t>WHO, “Ambient air pollution: Health impacts,” 2019. [Online]. Available: https://www.who.int/airpollution/ambient/health-impacts/en/. [Accessed: 10-Mar-2019].</w:t>
      </w:r>
    </w:p>
    <w:p w14:paraId="1C6F706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w:t>
      </w:r>
      <w:r w:rsidRPr="0072405D">
        <w:rPr>
          <w:rFonts w:cs="David"/>
          <w:noProof/>
          <w:sz w:val="20"/>
        </w:rPr>
        <w:tab/>
        <w:t xml:space="preserve">IPCC, </w:t>
      </w:r>
      <w:r w:rsidRPr="0072405D">
        <w:rPr>
          <w:rFonts w:cs="David"/>
          <w:i/>
          <w:iCs/>
          <w:noProof/>
          <w:sz w:val="20"/>
        </w:rPr>
        <w:t>Climate Change 2013</w:t>
      </w:r>
      <w:r w:rsidRPr="0072405D">
        <w:rPr>
          <w:rFonts w:cs="David"/>
          <w:noProof/>
          <w:sz w:val="20"/>
        </w:rPr>
        <w:t>, vol. 5. 2014.</w:t>
      </w:r>
    </w:p>
    <w:p w14:paraId="7A38EF3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w:t>
      </w:r>
      <w:r w:rsidRPr="0072405D">
        <w:rPr>
          <w:rFonts w:cs="David"/>
          <w:noProof/>
          <w:sz w:val="20"/>
        </w:rPr>
        <w:tab/>
        <w:t xml:space="preserve">A. M. Fiore, V. Naik, and E. M. Leibensperger, “Air quality and climate connections,” </w:t>
      </w:r>
      <w:r w:rsidRPr="0072405D">
        <w:rPr>
          <w:rFonts w:cs="David"/>
          <w:i/>
          <w:iCs/>
          <w:noProof/>
          <w:sz w:val="20"/>
        </w:rPr>
        <w:t>J. Air Waste Manag. Assoc.</w:t>
      </w:r>
      <w:r w:rsidRPr="0072405D">
        <w:rPr>
          <w:rFonts w:cs="David"/>
          <w:noProof/>
          <w:sz w:val="20"/>
        </w:rPr>
        <w:t>, vol. 65, no. 6, pp. 645–685, 2015.</w:t>
      </w:r>
    </w:p>
    <w:p w14:paraId="753F221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[8]</w:t>
      </w:r>
      <w:r w:rsidRPr="0072405D">
        <w:rPr>
          <w:rFonts w:cs="David"/>
          <w:noProof/>
          <w:sz w:val="20"/>
        </w:rPr>
        <w:tab/>
        <w:t xml:space="preserve">M. Jerrett </w:t>
      </w:r>
      <w:r w:rsidRPr="0072405D">
        <w:rPr>
          <w:rFonts w:cs="David"/>
          <w:i/>
          <w:iCs/>
          <w:noProof/>
          <w:sz w:val="20"/>
        </w:rPr>
        <w:t>et al.</w:t>
      </w:r>
      <w:r w:rsidRPr="0072405D">
        <w:rPr>
          <w:rFonts w:cs="David"/>
          <w:noProof/>
          <w:sz w:val="20"/>
        </w:rPr>
        <w:t xml:space="preserve">, “A review and evaluation of intraurban air pollution exposure models,” </w:t>
      </w:r>
      <w:r w:rsidRPr="0072405D">
        <w:rPr>
          <w:rFonts w:cs="David"/>
          <w:i/>
          <w:iCs/>
          <w:noProof/>
          <w:sz w:val="20"/>
        </w:rPr>
        <w:t>J. Expo. Anal. Environ. Epidemiol.</w:t>
      </w:r>
      <w:r w:rsidRPr="0072405D">
        <w:rPr>
          <w:rFonts w:cs="David"/>
          <w:noProof/>
          <w:sz w:val="20"/>
        </w:rPr>
        <w:t>, vol. 15, no. 2, pp. 185–204, 2005.</w:t>
      </w:r>
    </w:p>
    <w:p w14:paraId="120AF2D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[9]</w:t>
      </w:r>
      <w:r w:rsidRPr="0072405D">
        <w:rPr>
          <w:rFonts w:cs="David"/>
          <w:noProof/>
          <w:sz w:val="20"/>
        </w:rPr>
        <w:tab/>
        <w:t xml:space="preserve">F. Kizel </w:t>
      </w:r>
      <w:r w:rsidRPr="0072405D">
        <w:rPr>
          <w:rFonts w:cs="David"/>
          <w:i/>
          <w:iCs/>
          <w:noProof/>
          <w:sz w:val="20"/>
        </w:rPr>
        <w:t>et al.</w:t>
      </w:r>
      <w:r w:rsidRPr="0072405D">
        <w:rPr>
          <w:rFonts w:cs="David"/>
          <w:noProof/>
          <w:sz w:val="20"/>
        </w:rPr>
        <w:t xml:space="preserve">, “Node-to-node field calibration of wireless distributed air pollution sensor network,” </w:t>
      </w:r>
      <w:r w:rsidRPr="0072405D">
        <w:rPr>
          <w:rFonts w:cs="David"/>
          <w:i/>
          <w:iCs/>
          <w:noProof/>
          <w:sz w:val="20"/>
        </w:rPr>
        <w:t>Environ. Pollut.</w:t>
      </w:r>
      <w:r w:rsidRPr="0072405D">
        <w:rPr>
          <w:rFonts w:cs="David"/>
          <w:noProof/>
          <w:sz w:val="20"/>
        </w:rPr>
        <w:t>, vol. 233, pp. 900–909, 2018.</w:t>
      </w:r>
    </w:p>
    <w:p w14:paraId="49121384"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[10]</w:t>
      </w:r>
      <w:r w:rsidRPr="0072405D">
        <w:rPr>
          <w:rFonts w:cs="David"/>
          <w:noProof/>
          <w:sz w:val="20"/>
        </w:rPr>
        <w:tab/>
        <w:t xml:space="preserve">U. Lerner, T. Yacobi, I. Levy, S. A. Moltchanov, T. Cole-Hunter, and B. Fishbain, “The effect of ego-motion on environmental monitoring,” </w:t>
      </w:r>
      <w:r w:rsidRPr="0072405D">
        <w:rPr>
          <w:rFonts w:cs="David"/>
          <w:i/>
          <w:iCs/>
          <w:noProof/>
          <w:sz w:val="20"/>
        </w:rPr>
        <w:t>Sci. Total Environ.</w:t>
      </w:r>
      <w:r w:rsidRPr="0072405D">
        <w:rPr>
          <w:rFonts w:cs="David"/>
          <w:noProof/>
          <w:sz w:val="20"/>
        </w:rPr>
        <w:t>, vol. 533, pp. 8–16, 2015.</w:t>
      </w:r>
    </w:p>
    <w:p w14:paraId="558395C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[11]</w:t>
      </w:r>
      <w:r w:rsidRPr="0072405D">
        <w:rPr>
          <w:rFonts w:cs="David"/>
          <w:noProof/>
          <w:sz w:val="20"/>
        </w:rPr>
        <w:tab/>
        <w:t xml:space="preserve">S. Moltchanov, I. Levy, Y. Etzion, U. Lerner, D. M. Broday, and B. Fishbain, “On the feasibility of measuring urban air pollution by wireless distributed sensor networks,” </w:t>
      </w:r>
      <w:r w:rsidRPr="0072405D">
        <w:rPr>
          <w:rFonts w:cs="David"/>
          <w:i/>
          <w:iCs/>
          <w:noProof/>
          <w:sz w:val="20"/>
        </w:rPr>
        <w:t>Sci. Total Environ.</w:t>
      </w:r>
      <w:r w:rsidRPr="0072405D">
        <w:rPr>
          <w:rFonts w:cs="David"/>
          <w:noProof/>
          <w:sz w:val="20"/>
        </w:rPr>
        <w:t>, vol. 502, pp. 537–547, 2015.</w:t>
      </w:r>
    </w:p>
    <w:p w14:paraId="3414EF0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[12]</w:t>
      </w:r>
      <w:r w:rsidRPr="0072405D">
        <w:rPr>
          <w:rFonts w:cs="David"/>
          <w:noProof/>
          <w:sz w:val="20"/>
        </w:rPr>
        <w:tab/>
        <w:t xml:space="preserve">A. Marjovi, A. Arfire, and A. Martinoli, “High Resolution Air Pollution Maps in Urban Environments Using Mobile Sensor Networks,” </w:t>
      </w:r>
      <w:r w:rsidRPr="0072405D">
        <w:rPr>
          <w:rFonts w:cs="David"/>
          <w:i/>
          <w:iCs/>
          <w:noProof/>
          <w:sz w:val="20"/>
        </w:rPr>
        <w:t>2015 Int. Conf. Distrib. Comput. Sens. Syst.</w:t>
      </w:r>
      <w:r w:rsidRPr="0072405D">
        <w:rPr>
          <w:rFonts w:cs="David"/>
          <w:noProof/>
          <w:sz w:val="20"/>
        </w:rPr>
        <w:t>, pp. 11–20, 2015.</w:t>
      </w:r>
    </w:p>
    <w:p w14:paraId="22236259"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[13]</w:t>
      </w:r>
      <w:r w:rsidRPr="0072405D">
        <w:rPr>
          <w:rFonts w:cs="David"/>
          <w:noProof/>
          <w:sz w:val="20"/>
        </w:rPr>
        <w:tab/>
        <w:t xml:space="preserve">M. I. Mead </w:t>
      </w:r>
      <w:r w:rsidRPr="0072405D">
        <w:rPr>
          <w:rFonts w:cs="David"/>
          <w:i/>
          <w:iCs/>
          <w:noProof/>
          <w:sz w:val="20"/>
        </w:rPr>
        <w:t>et al.</w:t>
      </w:r>
      <w:r w:rsidRPr="0072405D">
        <w:rPr>
          <w:rFonts w:cs="David"/>
          <w:noProof/>
          <w:sz w:val="20"/>
        </w:rPr>
        <w:t xml:space="preserve">, “The use of electrochemical sensors for monitoring urban air quality in low-cost, high-density networks,” </w:t>
      </w:r>
      <w:r w:rsidRPr="0072405D">
        <w:rPr>
          <w:rFonts w:cs="David"/>
          <w:i/>
          <w:iCs/>
          <w:noProof/>
          <w:sz w:val="20"/>
        </w:rPr>
        <w:t>Atmos. Environ.</w:t>
      </w:r>
      <w:r w:rsidRPr="0072405D">
        <w:rPr>
          <w:rFonts w:cs="David"/>
          <w:noProof/>
          <w:sz w:val="20"/>
        </w:rPr>
        <w:t>, vol. 70, pp. 186–203, 2013.</w:t>
      </w:r>
    </w:p>
    <w:p w14:paraId="4280B2A5"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[14]</w:t>
      </w:r>
      <w:r w:rsidRPr="0072405D">
        <w:rPr>
          <w:rFonts w:cs="David"/>
          <w:noProof/>
          <w:sz w:val="20"/>
        </w:rPr>
        <w:tab/>
        <w:t xml:space="preserve">R. Piedrahita </w:t>
      </w:r>
      <w:r w:rsidRPr="0072405D">
        <w:rPr>
          <w:rFonts w:cs="David"/>
          <w:i/>
          <w:iCs/>
          <w:noProof/>
          <w:sz w:val="20"/>
        </w:rPr>
        <w:t>et al.</w:t>
      </w:r>
      <w:r w:rsidRPr="0072405D">
        <w:rPr>
          <w:rFonts w:cs="David"/>
          <w:noProof/>
          <w:sz w:val="20"/>
        </w:rPr>
        <w:t xml:space="preserve">, “The next generation of low-cost personal air quality sensors for quantitative exposure monitoring,” </w:t>
      </w:r>
      <w:r w:rsidRPr="0072405D">
        <w:rPr>
          <w:rFonts w:cs="David"/>
          <w:i/>
          <w:iCs/>
          <w:noProof/>
          <w:sz w:val="20"/>
        </w:rPr>
        <w:t>Atmos. Meas. Tech.</w:t>
      </w:r>
      <w:r w:rsidRPr="0072405D">
        <w:rPr>
          <w:rFonts w:cs="David"/>
          <w:noProof/>
          <w:sz w:val="20"/>
        </w:rPr>
        <w:t>, vol. 7, no. 10, pp. 3325–3336, 2014.</w:t>
      </w:r>
    </w:p>
    <w:p w14:paraId="5E523443"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[15]</w:t>
      </w:r>
      <w:r w:rsidRPr="0072405D">
        <w:rPr>
          <w:rFonts w:cs="David"/>
          <w:noProof/>
          <w:sz w:val="20"/>
        </w:rPr>
        <w:tab/>
        <w:t xml:space="preserve">N. Castell </w:t>
      </w:r>
      <w:r w:rsidRPr="0072405D">
        <w:rPr>
          <w:rFonts w:cs="David"/>
          <w:i/>
          <w:iCs/>
          <w:noProof/>
          <w:sz w:val="20"/>
        </w:rPr>
        <w:t>et al.</w:t>
      </w:r>
      <w:r w:rsidRPr="0072405D">
        <w:rPr>
          <w:rFonts w:cs="David"/>
          <w:noProof/>
          <w:sz w:val="20"/>
        </w:rPr>
        <w:t xml:space="preserve">, “Can commercial low-cost sensor platforms contribute to air quality monitoring and exposure estimates?,” </w:t>
      </w:r>
      <w:r w:rsidRPr="0072405D">
        <w:rPr>
          <w:rFonts w:cs="David"/>
          <w:i/>
          <w:iCs/>
          <w:noProof/>
          <w:sz w:val="20"/>
        </w:rPr>
        <w:t>Environ. Int.</w:t>
      </w:r>
      <w:r w:rsidRPr="0072405D">
        <w:rPr>
          <w:rFonts w:cs="David"/>
          <w:noProof/>
          <w:sz w:val="20"/>
        </w:rPr>
        <w:t>, vol. 99, pp. 293–302, 2017.</w:t>
      </w:r>
    </w:p>
    <w:p w14:paraId="12ABE3C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[16]</w:t>
      </w:r>
      <w:r w:rsidRPr="0072405D">
        <w:rPr>
          <w:rFonts w:cs="David"/>
          <w:noProof/>
          <w:sz w:val="20"/>
        </w:rPr>
        <w:tab/>
        <w:t xml:space="preserve">A. Nebenzal and B. Fishbain, </w:t>
      </w:r>
      <w:r w:rsidRPr="0072405D">
        <w:rPr>
          <w:rFonts w:cs="David"/>
          <w:i/>
          <w:iCs/>
          <w:noProof/>
          <w:sz w:val="20"/>
        </w:rPr>
        <w:t>Hough-Transform-Based Interpolation Scheme for Generating Accurate Dense Spatial Maps of Air Pollutants from Sparse Sensin</w:t>
      </w:r>
      <w:r w:rsidRPr="0072405D">
        <w:rPr>
          <w:rFonts w:cs="David"/>
          <w:noProof/>
          <w:sz w:val="20"/>
        </w:rPr>
        <w:t>, vol. 507. Springer International Publishing, 2017.</w:t>
      </w:r>
    </w:p>
    <w:p w14:paraId="674D2ECA"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[17]</w:t>
      </w:r>
      <w:r w:rsidRPr="0072405D">
        <w:rPr>
          <w:rFonts w:cs="David"/>
          <w:noProof/>
          <w:sz w:val="20"/>
        </w:rPr>
        <w:tab/>
        <w:t xml:space="preserve">P. H. Ryan and G. K. LeMasters, “A Review of Land-use Regression Models for Characterizing Intraurban Air Pollution Exposure,” </w:t>
      </w:r>
      <w:r w:rsidRPr="0072405D">
        <w:rPr>
          <w:rFonts w:cs="David"/>
          <w:i/>
          <w:iCs/>
          <w:noProof/>
          <w:sz w:val="20"/>
        </w:rPr>
        <w:t>Inhal. Toxicol.</w:t>
      </w:r>
      <w:r w:rsidRPr="0072405D">
        <w:rPr>
          <w:rFonts w:cs="David"/>
          <w:noProof/>
          <w:sz w:val="20"/>
        </w:rPr>
        <w:t>, vol. 19, no. sup1, pp. 127–133, Jan. 2007.</w:t>
      </w:r>
    </w:p>
    <w:p w14:paraId="1708E6C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[18]</w:t>
      </w:r>
      <w:r w:rsidRPr="0072405D">
        <w:rPr>
          <w:rFonts w:cs="David"/>
          <w:noProof/>
          <w:sz w:val="20"/>
        </w:rPr>
        <w:tab/>
        <w:t xml:space="preserve">J. M. Stockie, “The Mathematics of Atmospheric Dispersion Modeling,” </w:t>
      </w:r>
      <w:r w:rsidRPr="0072405D">
        <w:rPr>
          <w:rFonts w:cs="David"/>
          <w:i/>
          <w:iCs/>
          <w:noProof/>
          <w:sz w:val="20"/>
        </w:rPr>
        <w:t>SIAM Rev.</w:t>
      </w:r>
      <w:r w:rsidRPr="0072405D">
        <w:rPr>
          <w:rFonts w:cs="David"/>
          <w:noProof/>
          <w:sz w:val="20"/>
        </w:rPr>
        <w:t>, vol. 53, no. 2, pp. 349–372, 2011.</w:t>
      </w:r>
    </w:p>
    <w:p w14:paraId="4B895F1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[19]</w:t>
      </w:r>
      <w:r w:rsidRPr="0072405D">
        <w:rPr>
          <w:rFonts w:cs="David"/>
          <w:noProof/>
          <w:sz w:val="20"/>
        </w:rPr>
        <w:tab/>
        <w:t xml:space="preserve">A. F. Stein, V. Isakov, J. Godowitch, and R. R. Draxler, “A hybrid modeling approach to resolve pollutant concentrations in an urban area,” </w:t>
      </w:r>
      <w:r w:rsidRPr="0072405D">
        <w:rPr>
          <w:rFonts w:cs="David"/>
          <w:i/>
          <w:iCs/>
          <w:noProof/>
          <w:sz w:val="20"/>
        </w:rPr>
        <w:t>Atmos. Environ.</w:t>
      </w:r>
      <w:r w:rsidRPr="0072405D">
        <w:rPr>
          <w:rFonts w:cs="David"/>
          <w:noProof/>
          <w:sz w:val="20"/>
        </w:rPr>
        <w:t>, vol. 41, no. 40, pp. 9410–9426, 2007.</w:t>
      </w:r>
    </w:p>
    <w:p w14:paraId="7012D60A"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[20]</w:t>
      </w:r>
      <w:r w:rsidRPr="0072405D">
        <w:rPr>
          <w:rFonts w:cs="David"/>
          <w:noProof/>
          <w:sz w:val="20"/>
        </w:rPr>
        <w:tab/>
        <w:t xml:space="preserve">R. L. Burritt and C. Saka, “Quality of physical environmental management accounting information, Lessons from Pollutant Release and Transfer Registers,” </w:t>
      </w:r>
      <w:r w:rsidRPr="0072405D">
        <w:rPr>
          <w:rFonts w:cs="David"/>
          <w:i/>
          <w:iCs/>
          <w:noProof/>
          <w:sz w:val="20"/>
        </w:rPr>
        <w:t>Sustain. Account. Report.</w:t>
      </w:r>
      <w:r w:rsidRPr="0072405D">
        <w:rPr>
          <w:rFonts w:cs="David"/>
          <w:noProof/>
          <w:sz w:val="20"/>
        </w:rPr>
        <w:t>, pp. 373–407, 2006.</w:t>
      </w:r>
    </w:p>
    <w:p w14:paraId="1DAA3D2A"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[21]</w:t>
      </w:r>
      <w:r w:rsidRPr="0072405D">
        <w:rPr>
          <w:rFonts w:cs="David"/>
          <w:noProof/>
          <w:sz w:val="20"/>
        </w:rPr>
        <w:tab/>
        <w:t xml:space="preserve">D. Kerret and G. M. Gray, “What do we learn from emissions reporting? Analytical considerations and comparison of pollutant release and transfer registers in the United States, Canada, England, and Australia,” </w:t>
      </w:r>
      <w:r w:rsidRPr="0072405D">
        <w:rPr>
          <w:rFonts w:cs="David"/>
          <w:i/>
          <w:iCs/>
          <w:noProof/>
          <w:sz w:val="20"/>
        </w:rPr>
        <w:t>Risk Anal.</w:t>
      </w:r>
      <w:r w:rsidRPr="0072405D">
        <w:rPr>
          <w:rFonts w:cs="David"/>
          <w:noProof/>
          <w:sz w:val="20"/>
        </w:rPr>
        <w:t>, vol. 27, no. 1, pp. 203–223, 2007.</w:t>
      </w:r>
    </w:p>
    <w:p w14:paraId="26F92DBB"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[22]</w:t>
      </w:r>
      <w:r w:rsidRPr="0072405D">
        <w:rPr>
          <w:rFonts w:cs="David"/>
          <w:noProof/>
          <w:sz w:val="20"/>
        </w:rPr>
        <w:tab/>
        <w:t xml:space="preserve">R. Sullivan and A. Gouldson, “Pollutant release and transfer registers: Examining the value of government-led reporting on corporate environmental performance,” </w:t>
      </w:r>
      <w:r w:rsidRPr="0072405D">
        <w:rPr>
          <w:rFonts w:cs="David"/>
          <w:i/>
          <w:iCs/>
          <w:noProof/>
          <w:sz w:val="20"/>
        </w:rPr>
        <w:t>Corp. Soc. Responsib. Environ. Manag.</w:t>
      </w:r>
      <w:r w:rsidRPr="0072405D">
        <w:rPr>
          <w:rFonts w:cs="David"/>
          <w:noProof/>
          <w:sz w:val="20"/>
        </w:rPr>
        <w:t>, vol. 14, no. 5, pp. 263–273, 2007.</w:t>
      </w:r>
    </w:p>
    <w:p w14:paraId="405C1E9F"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[23]</w:t>
      </w:r>
      <w:r w:rsidRPr="0072405D">
        <w:rPr>
          <w:rFonts w:cs="David"/>
          <w:noProof/>
          <w:sz w:val="20"/>
        </w:rPr>
        <w:tab/>
        <w:t xml:space="preserve">M. Hutchinson, H. Oh, and W. H. Chen, “A review of source term estimation methods for atmospheric dispersion events using static or mobile sensors,” </w:t>
      </w:r>
      <w:r w:rsidRPr="0072405D">
        <w:rPr>
          <w:rFonts w:cs="David"/>
          <w:i/>
          <w:iCs/>
          <w:noProof/>
          <w:sz w:val="20"/>
        </w:rPr>
        <w:t>Inf. Fusion</w:t>
      </w:r>
      <w:r w:rsidRPr="0072405D">
        <w:rPr>
          <w:rFonts w:cs="David"/>
          <w:noProof/>
          <w:sz w:val="20"/>
        </w:rPr>
        <w:t>, vol. 36, pp. 130–148, 2017.</w:t>
      </w:r>
    </w:p>
    <w:p w14:paraId="290FA2B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[24]</w:t>
      </w:r>
      <w:r w:rsidRPr="0072405D">
        <w:rPr>
          <w:rFonts w:cs="David"/>
          <w:noProof/>
          <w:sz w:val="20"/>
        </w:rPr>
        <w:tab/>
        <w:t xml:space="preserve">P. S. Kanaroglou </w:t>
      </w:r>
      <w:r w:rsidRPr="0072405D">
        <w:rPr>
          <w:rFonts w:cs="David"/>
          <w:i/>
          <w:iCs/>
          <w:noProof/>
          <w:sz w:val="20"/>
        </w:rPr>
        <w:t>et al.</w:t>
      </w:r>
      <w:r w:rsidRPr="0072405D">
        <w:rPr>
          <w:rFonts w:cs="David"/>
          <w:noProof/>
          <w:sz w:val="20"/>
        </w:rPr>
        <w:t xml:space="preserve">, “Establishing an air pollution monitoring network for intra-urban population exposure assessment: A location-allocation approach,” </w:t>
      </w:r>
      <w:r w:rsidRPr="0072405D">
        <w:rPr>
          <w:rFonts w:cs="David"/>
          <w:i/>
          <w:iCs/>
          <w:noProof/>
          <w:sz w:val="20"/>
        </w:rPr>
        <w:t>Atmos. Environ.</w:t>
      </w:r>
      <w:r w:rsidRPr="0072405D">
        <w:rPr>
          <w:rFonts w:cs="David"/>
          <w:noProof/>
          <w:sz w:val="20"/>
        </w:rPr>
        <w:t>, vol. 39, no. 13, pp. 2399–2409, 2005.</w:t>
      </w:r>
    </w:p>
    <w:p w14:paraId="57E2F27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[25]</w:t>
      </w:r>
      <w:r w:rsidRPr="0072405D">
        <w:rPr>
          <w:rFonts w:cs="David"/>
          <w:noProof/>
          <w:sz w:val="20"/>
        </w:rPr>
        <w:tab/>
        <w:t xml:space="preserve">B. Liu, O. Dousse, P. Nain, and D. Towsley, “Dynamic coverage of mobile sensor networks,” </w:t>
      </w:r>
      <w:r w:rsidRPr="0072405D">
        <w:rPr>
          <w:rFonts w:cs="David"/>
          <w:i/>
          <w:iCs/>
          <w:noProof/>
          <w:sz w:val="20"/>
        </w:rPr>
        <w:t>IEEE Trans. Parallel Distrib. Syst.</w:t>
      </w:r>
      <w:r w:rsidRPr="0072405D">
        <w:rPr>
          <w:rFonts w:cs="David"/>
          <w:noProof/>
          <w:sz w:val="20"/>
        </w:rPr>
        <w:t>, vol. 24, no. 2, pp. 301–311, 2013.</w:t>
      </w:r>
    </w:p>
    <w:p w14:paraId="387DB0B4"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[26]</w:t>
      </w:r>
      <w:r w:rsidRPr="0072405D">
        <w:rPr>
          <w:rFonts w:cs="David"/>
          <w:noProof/>
          <w:sz w:val="20"/>
        </w:rPr>
        <w:tab/>
        <w:t xml:space="preserve">Q. Zhao and A. Swami, “Coverage and Connectivity in Wireless Sensor Networks,” </w:t>
      </w:r>
      <w:r w:rsidRPr="0072405D">
        <w:rPr>
          <w:rFonts w:cs="David"/>
          <w:i/>
          <w:iCs/>
          <w:noProof/>
          <w:sz w:val="20"/>
        </w:rPr>
        <w:t>Adapt. Cross Layer Des. Wirel. Networks</w:t>
      </w:r>
      <w:r w:rsidRPr="0072405D">
        <w:rPr>
          <w:rFonts w:cs="David"/>
          <w:noProof/>
          <w:sz w:val="20"/>
        </w:rPr>
        <w:t>, pp. 301–323, 2010.</w:t>
      </w:r>
    </w:p>
    <w:p w14:paraId="48F0B69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[27]</w:t>
      </w:r>
      <w:r w:rsidRPr="0072405D">
        <w:rPr>
          <w:rFonts w:cs="David"/>
          <w:noProof/>
          <w:sz w:val="20"/>
        </w:rPr>
        <w:tab/>
        <w:t xml:space="preserve">H. Zhang and C. Liu, “A Review on Node Deployment of Wireless Sensor Network,” </w:t>
      </w:r>
      <w:r w:rsidRPr="0072405D">
        <w:rPr>
          <w:rFonts w:cs="David"/>
          <w:i/>
          <w:iCs/>
          <w:noProof/>
          <w:sz w:val="20"/>
        </w:rPr>
        <w:t>IJCSI Int. J. Comput. Sci. Issues</w:t>
      </w:r>
      <w:r w:rsidRPr="0072405D">
        <w:rPr>
          <w:rFonts w:cs="David"/>
          <w:noProof/>
          <w:sz w:val="20"/>
        </w:rPr>
        <w:t>, vol. 9, no. 6, pp. 378–383, 2012.</w:t>
      </w:r>
    </w:p>
    <w:p w14:paraId="5598B5F6"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[28]</w:t>
      </w:r>
      <w:r w:rsidRPr="0072405D">
        <w:rPr>
          <w:rFonts w:cs="David"/>
          <w:noProof/>
          <w:sz w:val="20"/>
        </w:rPr>
        <w:tab/>
        <w:t xml:space="preserve">B. Fishbain, U. Lerner, N. Castell, D. M. B. a Tom Cole-Hunter c, d, Olalekan Popoola e, and A. B. b Tania Martinez Iñiguez c, d, Mark Nieuwenhuijsen c, Milena Jovasevic-Stojanovic f, Dusan Topalovic f, g, Roderic L. Jones e, Karen S. Galea h, YaelEtzion a, FadiKizel a, Yaela N. Golumbic a, i, Ayelet Baram-Tsabari i, Tamar Yacobi a, Dana Drahler a, Johan, “An evaluation tool kit of air quality micro-sensing units,” </w:t>
      </w:r>
      <w:r w:rsidRPr="0072405D">
        <w:rPr>
          <w:rFonts w:cs="David"/>
          <w:i/>
          <w:iCs/>
          <w:noProof/>
          <w:sz w:val="20"/>
        </w:rPr>
        <w:t>Sci. Total Environ.</w:t>
      </w:r>
      <w:r w:rsidRPr="0072405D">
        <w:rPr>
          <w:rFonts w:cs="David"/>
          <w:noProof/>
          <w:sz w:val="20"/>
        </w:rPr>
        <w:t>, vol. 575, no. September 2016, pp. 639–648, 2017.</w:t>
      </w:r>
    </w:p>
    <w:p w14:paraId="5E897DA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[29]</w:t>
      </w:r>
      <w:r w:rsidRPr="0072405D">
        <w:rPr>
          <w:rFonts w:cs="David"/>
          <w:noProof/>
          <w:sz w:val="20"/>
        </w:rPr>
        <w:tab/>
        <w:t xml:space="preserve">U. Lerner, O. Hirshfeld, and B. Fishbain, “Optimal Deployment of a Heterogeneous Environmental Sensor Network,” </w:t>
      </w:r>
      <w:r w:rsidRPr="0072405D">
        <w:rPr>
          <w:rFonts w:cs="David"/>
          <w:i/>
          <w:iCs/>
          <w:noProof/>
          <w:sz w:val="20"/>
        </w:rPr>
        <w:t>Jorunal Environ. Informatics</w:t>
      </w:r>
      <w:r w:rsidRPr="0072405D">
        <w:rPr>
          <w:rFonts w:cs="David"/>
          <w:noProof/>
          <w:sz w:val="20"/>
        </w:rPr>
        <w:t>, no. X, pp. 1–9, 2018.</w:t>
      </w:r>
    </w:p>
    <w:p w14:paraId="5BA7317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lastRenderedPageBreak/>
        <w:t>[30]</w:t>
      </w:r>
      <w:r w:rsidRPr="0072405D">
        <w:rPr>
          <w:rFonts w:cs="David"/>
          <w:noProof/>
          <w:sz w:val="20"/>
        </w:rPr>
        <w:tab/>
        <w:t xml:space="preserve">B. Carter and R. Ragade, “A probabilistic model for the deployment of sensors,” </w:t>
      </w:r>
      <w:r w:rsidRPr="0072405D">
        <w:rPr>
          <w:rFonts w:cs="David"/>
          <w:i/>
          <w:iCs/>
          <w:noProof/>
          <w:sz w:val="20"/>
        </w:rPr>
        <w:t>SAS 2009 - IEEE Sensors Appl. Symp. Proc.</w:t>
      </w:r>
      <w:r w:rsidRPr="0072405D">
        <w:rPr>
          <w:rFonts w:cs="David"/>
          <w:noProof/>
          <w:sz w:val="20"/>
        </w:rPr>
        <w:t>, pp. 7–12, 2009.</w:t>
      </w:r>
    </w:p>
    <w:p w14:paraId="3822418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[31]</w:t>
      </w:r>
      <w:r w:rsidRPr="0072405D">
        <w:rPr>
          <w:rFonts w:cs="David"/>
          <w:noProof/>
          <w:sz w:val="20"/>
        </w:rPr>
        <w:tab/>
        <w:t xml:space="preserve">A. Boubrima, W. Bechkit, and H. Rivano, “Optimal WSN Deployment Models for Air Pollution Monitoring,” </w:t>
      </w:r>
      <w:r w:rsidRPr="0072405D">
        <w:rPr>
          <w:rFonts w:cs="David"/>
          <w:i/>
          <w:iCs/>
          <w:noProof/>
          <w:sz w:val="20"/>
        </w:rPr>
        <w:t>IEEE Trans. Wirel. Commun.</w:t>
      </w:r>
      <w:r w:rsidRPr="0072405D">
        <w:rPr>
          <w:rFonts w:cs="David"/>
          <w:noProof/>
          <w:sz w:val="20"/>
        </w:rPr>
        <w:t>, vol. 16, no. 5, pp. 2723–2735, 2017.</w:t>
      </w:r>
    </w:p>
    <w:p w14:paraId="1537DB7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[32]</w:t>
      </w:r>
      <w:r w:rsidRPr="0072405D">
        <w:rPr>
          <w:rFonts w:cs="David"/>
          <w:noProof/>
          <w:sz w:val="20"/>
        </w:rPr>
        <w:tab/>
        <w:t xml:space="preserve">A. Boubrima, W. Bechkit, H. Rivano, and L. Soulhac, “Leveraging the potential of WSN for an efficient correction of air pollution fine-grained simulations,” </w:t>
      </w:r>
      <w:r w:rsidRPr="0072405D">
        <w:rPr>
          <w:rFonts w:cs="David"/>
          <w:i/>
          <w:iCs/>
          <w:noProof/>
          <w:sz w:val="20"/>
        </w:rPr>
        <w:t>Proc. - Int. Conf. Comput. Commun. Networks, ICCCN</w:t>
      </w:r>
      <w:r w:rsidRPr="0072405D">
        <w:rPr>
          <w:rFonts w:cs="David"/>
          <w:noProof/>
          <w:sz w:val="20"/>
        </w:rPr>
        <w:t>, vol. 2018-July, 2018.</w:t>
      </w:r>
    </w:p>
    <w:p w14:paraId="1AEA2EE8"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[33]</w:t>
      </w:r>
      <w:r w:rsidRPr="0072405D">
        <w:rPr>
          <w:rFonts w:cs="David"/>
          <w:noProof/>
          <w:sz w:val="20"/>
        </w:rPr>
        <w:tab/>
        <w:t xml:space="preserve">J. D. Berman, L. Jin, M. L. Bell, and F. C. Curriero, “Developing a geostatistical simulation method to inform the quantity and placement of new monitors for a follow-up air sampling campaign,” </w:t>
      </w:r>
      <w:r w:rsidRPr="0072405D">
        <w:rPr>
          <w:rFonts w:cs="David"/>
          <w:i/>
          <w:iCs/>
          <w:noProof/>
          <w:sz w:val="20"/>
        </w:rPr>
        <w:t>J. Expo. Sci. Environ. Epidemiol.</w:t>
      </w:r>
      <w:r w:rsidRPr="0072405D">
        <w:rPr>
          <w:rFonts w:cs="David"/>
          <w:noProof/>
          <w:sz w:val="20"/>
        </w:rPr>
        <w:t>, vol. 29, no. 2, pp. 248–257, 2019.</w:t>
      </w:r>
    </w:p>
    <w:p w14:paraId="25163E3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[34]</w:t>
      </w:r>
      <w:r w:rsidRPr="0072405D">
        <w:rPr>
          <w:rFonts w:cs="David"/>
          <w:noProof/>
          <w:sz w:val="20"/>
        </w:rPr>
        <w:tab/>
        <w:t xml:space="preserve">R. Berkowicz, M. Winther, and M. Ketzel, “Traffic pollution modelling and emission data,” </w:t>
      </w:r>
      <w:r w:rsidRPr="0072405D">
        <w:rPr>
          <w:rFonts w:cs="David"/>
          <w:i/>
          <w:iCs/>
          <w:noProof/>
          <w:sz w:val="20"/>
        </w:rPr>
        <w:t>Environ. Model. Softw.</w:t>
      </w:r>
      <w:r w:rsidRPr="0072405D">
        <w:rPr>
          <w:rFonts w:cs="David"/>
          <w:noProof/>
          <w:sz w:val="20"/>
        </w:rPr>
        <w:t>, vol. 21, no. 4, pp. 454–460, 2006.</w:t>
      </w:r>
    </w:p>
    <w:p w14:paraId="615EA0B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[35]</w:t>
      </w:r>
      <w:r w:rsidRPr="0072405D">
        <w:rPr>
          <w:rFonts w:cs="David"/>
          <w:noProof/>
          <w:sz w:val="20"/>
        </w:rPr>
        <w:tab/>
        <w:t xml:space="preserve">C. C. Austin, B. Roberge, and N. Goyer, “Cross-sensitivities of electrochemical detectors used to monitor worker exposures to airborne contaminants: False positive responses in the absence of target analytes,” </w:t>
      </w:r>
      <w:r w:rsidRPr="0072405D">
        <w:rPr>
          <w:rFonts w:cs="David"/>
          <w:i/>
          <w:iCs/>
          <w:noProof/>
          <w:sz w:val="20"/>
        </w:rPr>
        <w:t>J. Environ. Monit.</w:t>
      </w:r>
      <w:r w:rsidRPr="0072405D">
        <w:rPr>
          <w:rFonts w:cs="David"/>
          <w:noProof/>
          <w:sz w:val="20"/>
        </w:rPr>
        <w:t>, vol. 8, no. 1, pp. 161–166, 2006.</w:t>
      </w:r>
    </w:p>
    <w:p w14:paraId="0647B425"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[36]</w:t>
      </w:r>
      <w:r w:rsidRPr="0072405D">
        <w:rPr>
          <w:rFonts w:cs="David"/>
          <w:noProof/>
          <w:sz w:val="20"/>
        </w:rPr>
        <w:tab/>
        <w:t xml:space="preserve">K. Chakrabarty, S. S. Iyengar, H. Qi, and E. Cho, “Grid coverage for surveillance and target location in distributed sensor networks,” </w:t>
      </w:r>
      <w:r w:rsidRPr="0072405D">
        <w:rPr>
          <w:rFonts w:cs="David"/>
          <w:i/>
          <w:iCs/>
          <w:noProof/>
          <w:sz w:val="20"/>
        </w:rPr>
        <w:t>IEEE Trans. Comput.</w:t>
      </w:r>
      <w:r w:rsidRPr="0072405D">
        <w:rPr>
          <w:rFonts w:cs="David"/>
          <w:noProof/>
          <w:sz w:val="20"/>
        </w:rPr>
        <w:t>, vol. 51, no. 12, pp. 1448–1453, 2002.</w:t>
      </w:r>
    </w:p>
    <w:p w14:paraId="07D69D0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[37]</w:t>
      </w:r>
      <w:r w:rsidRPr="0072405D">
        <w:rPr>
          <w:rFonts w:cs="David"/>
          <w:noProof/>
          <w:sz w:val="20"/>
        </w:rPr>
        <w:tab/>
        <w:t xml:space="preserve">I. K. Altinel, N. Aras, E. Güney, and C. Ersoy, “Binary integer programming formulation and heuristics for differentiated coverage in heterogeneous sensor networks,” </w:t>
      </w:r>
      <w:r w:rsidRPr="0072405D">
        <w:rPr>
          <w:rFonts w:cs="David"/>
          <w:i/>
          <w:iCs/>
          <w:noProof/>
          <w:sz w:val="20"/>
        </w:rPr>
        <w:t>Comput. Networks</w:t>
      </w:r>
      <w:r w:rsidRPr="0072405D">
        <w:rPr>
          <w:rFonts w:cs="David"/>
          <w:noProof/>
          <w:sz w:val="20"/>
        </w:rPr>
        <w:t>, vol. 52, no. 12, pp. 2419–2431, 2008.</w:t>
      </w:r>
    </w:p>
    <w:p w14:paraId="4F51CD4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[38]</w:t>
      </w:r>
      <w:r w:rsidRPr="0072405D">
        <w:rPr>
          <w:rFonts w:cs="David"/>
          <w:noProof/>
          <w:sz w:val="20"/>
        </w:rPr>
        <w:tab/>
        <w:t xml:space="preserve">Y. Kuroki, G. S. Young, and S. E. Haupt, “UAV navigation by an expert system for contaminant mapping with a genetic algorithm,” </w:t>
      </w:r>
      <w:r w:rsidRPr="0072405D">
        <w:rPr>
          <w:rFonts w:cs="David"/>
          <w:i/>
          <w:iCs/>
          <w:noProof/>
          <w:sz w:val="20"/>
        </w:rPr>
        <w:t>Expert Syst. Appl.</w:t>
      </w:r>
      <w:r w:rsidRPr="0072405D">
        <w:rPr>
          <w:rFonts w:cs="David"/>
          <w:noProof/>
          <w:sz w:val="20"/>
        </w:rPr>
        <w:t>, vol. 37, no. 6, pp. 4687–4697, 2010.</w:t>
      </w:r>
    </w:p>
    <w:p w14:paraId="103C490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[39]</w:t>
      </w:r>
      <w:r w:rsidRPr="0072405D">
        <w:rPr>
          <w:rFonts w:cs="David"/>
          <w:noProof/>
          <w:sz w:val="20"/>
        </w:rPr>
        <w:tab/>
        <w:t xml:space="preserve">A. Belkhiri, W. Bechkit, H. Rivano, and M. Koudil, “Context aware MWSN optimal redeployment strategies for air pollution timely monitoring,” </w:t>
      </w:r>
      <w:r w:rsidRPr="0072405D">
        <w:rPr>
          <w:rFonts w:cs="David"/>
          <w:i/>
          <w:iCs/>
          <w:noProof/>
          <w:sz w:val="20"/>
        </w:rPr>
        <w:t>IEEE Int. Conf. Commun.</w:t>
      </w:r>
      <w:r w:rsidRPr="0072405D">
        <w:rPr>
          <w:rFonts w:cs="David"/>
          <w:noProof/>
          <w:sz w:val="20"/>
        </w:rPr>
        <w:t>, vol. 2018-May, 2018.</w:t>
      </w:r>
    </w:p>
    <w:p w14:paraId="73CA422B"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[40]</w:t>
      </w:r>
      <w:r w:rsidRPr="0072405D">
        <w:rPr>
          <w:rFonts w:cs="David"/>
          <w:noProof/>
          <w:sz w:val="20"/>
        </w:rPr>
        <w:tab/>
        <w:t xml:space="preserve">H. Kellerer, U. Pferschy, and D. Pisinger, </w:t>
      </w:r>
      <w:r w:rsidRPr="0072405D">
        <w:rPr>
          <w:rFonts w:cs="David"/>
          <w:i/>
          <w:iCs/>
          <w:noProof/>
          <w:sz w:val="20"/>
        </w:rPr>
        <w:t>Knapsack Problems</w:t>
      </w:r>
      <w:r w:rsidRPr="0072405D">
        <w:rPr>
          <w:rFonts w:cs="David"/>
          <w:noProof/>
          <w:sz w:val="20"/>
        </w:rPr>
        <w:t>. Springer, 2004.</w:t>
      </w:r>
    </w:p>
    <w:p w14:paraId="3159676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[41]</w:t>
      </w:r>
      <w:r w:rsidRPr="0072405D">
        <w:rPr>
          <w:rFonts w:cs="David"/>
          <w:noProof/>
          <w:sz w:val="20"/>
        </w:rPr>
        <w:tab/>
        <w:t xml:space="preserve">R. M. Karp, “Reducibility among combinatorial problems,” in </w:t>
      </w:r>
      <w:r w:rsidRPr="0072405D">
        <w:rPr>
          <w:rFonts w:cs="David"/>
          <w:i/>
          <w:iCs/>
          <w:noProof/>
          <w:sz w:val="20"/>
        </w:rPr>
        <w:t>Complexity of computer computations</w:t>
      </w:r>
      <w:r w:rsidRPr="0072405D">
        <w:rPr>
          <w:rFonts w:cs="David"/>
          <w:noProof/>
          <w:sz w:val="20"/>
        </w:rPr>
        <w:t>, Springer, 1972, pp. 85–103.</w:t>
      </w:r>
    </w:p>
    <w:p w14:paraId="4DE0B6F4"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[42]</w:t>
      </w:r>
      <w:r w:rsidRPr="0072405D">
        <w:rPr>
          <w:rFonts w:cs="David"/>
          <w:noProof/>
          <w:sz w:val="20"/>
        </w:rPr>
        <w:tab/>
        <w:t xml:space="preserve">A. E. Eiben and J. E. Smith, </w:t>
      </w:r>
      <w:r w:rsidRPr="0072405D">
        <w:rPr>
          <w:rFonts w:cs="David"/>
          <w:i/>
          <w:iCs/>
          <w:noProof/>
          <w:sz w:val="20"/>
        </w:rPr>
        <w:t>Introduction to evolutionary computing</w:t>
      </w:r>
      <w:r w:rsidRPr="0072405D">
        <w:rPr>
          <w:rFonts w:cs="David"/>
          <w:noProof/>
          <w:sz w:val="20"/>
        </w:rPr>
        <w:t>, 2nd Editio., vol. 53. Springer, 2007.</w:t>
      </w:r>
    </w:p>
    <w:p w14:paraId="40D794F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[43]</w:t>
      </w:r>
      <w:r w:rsidRPr="0072405D">
        <w:rPr>
          <w:rFonts w:cs="David"/>
          <w:noProof/>
          <w:sz w:val="20"/>
        </w:rPr>
        <w:tab/>
        <w:t xml:space="preserve">G. O. Concepts, </w:t>
      </w:r>
      <w:r w:rsidRPr="0072405D">
        <w:rPr>
          <w:rFonts w:cs="David"/>
          <w:i/>
          <w:iCs/>
          <w:noProof/>
          <w:sz w:val="20"/>
        </w:rPr>
        <w:t>Introduction to Optimum Design, Chapter 16 -Global Optimization Concepts and Methods</w:t>
      </w:r>
      <w:r w:rsidRPr="0072405D">
        <w:rPr>
          <w:rFonts w:cs="David"/>
          <w:noProof/>
          <w:sz w:val="20"/>
        </w:rPr>
        <w:t>, Fourth Edi. Elsevier Inc., 2017.</w:t>
      </w:r>
    </w:p>
    <w:p w14:paraId="297BB2C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[44]</w:t>
      </w:r>
      <w:r w:rsidRPr="0072405D">
        <w:rPr>
          <w:rFonts w:cs="David"/>
          <w:noProof/>
          <w:sz w:val="20"/>
        </w:rPr>
        <w:tab/>
        <w:t xml:space="preserve">S. E. Haupt, G. S. Young, and C. T. Allen, “A genetic algorithm method to assimilate sensor data for a toxic contaminant release,” </w:t>
      </w:r>
      <w:r w:rsidRPr="0072405D">
        <w:rPr>
          <w:rFonts w:cs="David"/>
          <w:i/>
          <w:iCs/>
          <w:noProof/>
          <w:sz w:val="20"/>
        </w:rPr>
        <w:t>J. Comput.</w:t>
      </w:r>
      <w:r w:rsidRPr="0072405D">
        <w:rPr>
          <w:rFonts w:cs="David"/>
          <w:noProof/>
          <w:sz w:val="20"/>
        </w:rPr>
        <w:t>, vol. 2, no. 6, pp. 85–93, 2007.</w:t>
      </w:r>
    </w:p>
    <w:p w14:paraId="0985983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[45]</w:t>
      </w:r>
      <w:r w:rsidRPr="0072405D">
        <w:rPr>
          <w:rFonts w:cs="David"/>
          <w:noProof/>
          <w:sz w:val="20"/>
        </w:rPr>
        <w:tab/>
        <w:t xml:space="preserve">J. H. Holland, </w:t>
      </w:r>
      <w:r w:rsidRPr="0072405D">
        <w:rPr>
          <w:rFonts w:cs="David"/>
          <w:i/>
          <w:iCs/>
          <w:noProof/>
          <w:sz w:val="20"/>
        </w:rPr>
        <w:t>Adaptation in natural and artificial systems: an introductory analysis with applications to biology, control, and artificial intelligence</w:t>
      </w:r>
      <w:r w:rsidRPr="0072405D">
        <w:rPr>
          <w:rFonts w:cs="David"/>
          <w:noProof/>
          <w:sz w:val="20"/>
        </w:rPr>
        <w:t>. MIT press, 1992.</w:t>
      </w:r>
    </w:p>
    <w:p w14:paraId="652C4FD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[46]</w:t>
      </w:r>
      <w:r w:rsidRPr="0072405D">
        <w:rPr>
          <w:rFonts w:cs="David"/>
          <w:noProof/>
          <w:sz w:val="20"/>
        </w:rPr>
        <w:tab/>
        <w:t xml:space="preserve">R. Ramadan, H. El-Rewini, and K. Abdelghany, “Optimal and approximate approaches for deployment of heterogeneous sensing devices,” </w:t>
      </w:r>
      <w:r w:rsidRPr="0072405D">
        <w:rPr>
          <w:rFonts w:cs="David"/>
          <w:i/>
          <w:iCs/>
          <w:noProof/>
          <w:sz w:val="20"/>
        </w:rPr>
        <w:t>Eurasip J. Wirel. Commun. Netw.</w:t>
      </w:r>
      <w:r w:rsidRPr="0072405D">
        <w:rPr>
          <w:rFonts w:cs="David"/>
          <w:noProof/>
          <w:sz w:val="20"/>
        </w:rPr>
        <w:t>, vol. 2007, 2007.</w:t>
      </w:r>
    </w:p>
    <w:p w14:paraId="7000B6B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[47]</w:t>
      </w:r>
      <w:r w:rsidRPr="0072405D">
        <w:rPr>
          <w:rFonts w:cs="David"/>
          <w:noProof/>
          <w:sz w:val="20"/>
        </w:rPr>
        <w:tab/>
        <w:t xml:space="preserve">A. Preis and A. Ostfeld, “Genetic algorithm for contaminant source characterization using imperfect sensors,” </w:t>
      </w:r>
      <w:r w:rsidRPr="0072405D">
        <w:rPr>
          <w:rFonts w:cs="David"/>
          <w:i/>
          <w:iCs/>
          <w:noProof/>
          <w:sz w:val="20"/>
        </w:rPr>
        <w:t>Civ. Eng. Environ. Syst.</w:t>
      </w:r>
      <w:r w:rsidRPr="0072405D">
        <w:rPr>
          <w:rFonts w:cs="David"/>
          <w:noProof/>
          <w:sz w:val="20"/>
        </w:rPr>
        <w:t>, vol. 25, no. 1, pp. 29–39, 2008.</w:t>
      </w:r>
    </w:p>
    <w:p w14:paraId="666F484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[48]</w:t>
      </w:r>
      <w:r w:rsidRPr="0072405D">
        <w:rPr>
          <w:rFonts w:cs="David"/>
          <w:noProof/>
          <w:sz w:val="20"/>
        </w:rPr>
        <w:tab/>
        <w:t xml:space="preserve">Z. E. Nicklow John, Reed Patrick, Savic Dragan, Dessalegne Tibebe, Harrell Laura, Chan-Hilton Amy, Karamouz Mohammad, Minsker Barbara, Ostfeld Avi, Singh Abhishek, “State of the Art for Genetic Algorithms and Beyond in Water Resources Planning and Management,” </w:t>
      </w:r>
      <w:r w:rsidRPr="0072405D">
        <w:rPr>
          <w:rFonts w:cs="David"/>
          <w:i/>
          <w:iCs/>
          <w:noProof/>
          <w:sz w:val="20"/>
        </w:rPr>
        <w:t>J. Water Resour. Plan. Manag.</w:t>
      </w:r>
      <w:r w:rsidRPr="0072405D">
        <w:rPr>
          <w:rFonts w:cs="David"/>
          <w:noProof/>
          <w:sz w:val="20"/>
        </w:rPr>
        <w:t>, vol. 136, no. 4, pp. 412–432, 2010.</w:t>
      </w:r>
    </w:p>
    <w:p w14:paraId="5633A62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[49]</w:t>
      </w:r>
      <w:r w:rsidRPr="0072405D">
        <w:rPr>
          <w:rFonts w:cs="David"/>
          <w:noProof/>
          <w:sz w:val="20"/>
        </w:rPr>
        <w:tab/>
        <w:t xml:space="preserve">S. E. Haupt, G. S. Young, and C. T. Allen, “Validation of a receptor-dispersion model coupled with a genetic algorithm using synthetic data,” </w:t>
      </w:r>
      <w:r w:rsidRPr="0072405D">
        <w:rPr>
          <w:rFonts w:cs="David"/>
          <w:i/>
          <w:iCs/>
          <w:noProof/>
          <w:sz w:val="20"/>
        </w:rPr>
        <w:t>J. Appl. Meteorol. Climatol.</w:t>
      </w:r>
      <w:r w:rsidRPr="0072405D">
        <w:rPr>
          <w:rFonts w:cs="David"/>
          <w:noProof/>
          <w:sz w:val="20"/>
        </w:rPr>
        <w:t>, vol. 45, no. 3, pp. 476–490, 2006.</w:t>
      </w:r>
    </w:p>
    <w:p w14:paraId="1679028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[50]</w:t>
      </w:r>
      <w:r w:rsidRPr="0072405D">
        <w:rPr>
          <w:rFonts w:cs="David"/>
          <w:noProof/>
          <w:sz w:val="20"/>
        </w:rPr>
        <w:tab/>
        <w:t xml:space="preserve">S. E. Haupt, “A demonstration of coupled receptor/dispersion modeling with a genetic algorithm,” </w:t>
      </w:r>
      <w:r w:rsidRPr="0072405D">
        <w:rPr>
          <w:rFonts w:cs="David"/>
          <w:i/>
          <w:iCs/>
          <w:noProof/>
          <w:sz w:val="20"/>
        </w:rPr>
        <w:t>Atmos. Environ.</w:t>
      </w:r>
      <w:r w:rsidRPr="0072405D">
        <w:rPr>
          <w:rFonts w:cs="David"/>
          <w:noProof/>
          <w:sz w:val="20"/>
        </w:rPr>
        <w:t>, vol. 39, no. 37, pp. 7181–7189, 2005.</w:t>
      </w:r>
    </w:p>
    <w:p w14:paraId="3B62B3E9"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[51]</w:t>
      </w:r>
      <w:r w:rsidRPr="0072405D">
        <w:rPr>
          <w:rFonts w:cs="David"/>
          <w:noProof/>
          <w:sz w:val="20"/>
        </w:rPr>
        <w:tab/>
        <w:t xml:space="preserve">C. T. Allen, G. S. Young, and S. E. Haupt, “Improving pollutant source characterization by better estimating wind direction with a genetic algorithm,” </w:t>
      </w:r>
      <w:r w:rsidRPr="0072405D">
        <w:rPr>
          <w:rFonts w:cs="David"/>
          <w:i/>
          <w:iCs/>
          <w:noProof/>
          <w:sz w:val="20"/>
        </w:rPr>
        <w:t>Atmos. Environ.</w:t>
      </w:r>
      <w:r w:rsidRPr="0072405D">
        <w:rPr>
          <w:rFonts w:cs="David"/>
          <w:noProof/>
          <w:sz w:val="20"/>
        </w:rPr>
        <w:t>, vol. 41, no. 11, pp. 2283–2289, 2007.</w:t>
      </w:r>
    </w:p>
    <w:p w14:paraId="549CB454"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[52]</w:t>
      </w:r>
      <w:r w:rsidRPr="0072405D">
        <w:rPr>
          <w:rFonts w:cs="David"/>
          <w:noProof/>
          <w:sz w:val="20"/>
        </w:rPr>
        <w:tab/>
        <w:t xml:space="preserve">P. E. Bieringer </w:t>
      </w:r>
      <w:r w:rsidRPr="0072405D">
        <w:rPr>
          <w:rFonts w:cs="David"/>
          <w:i/>
          <w:iCs/>
          <w:noProof/>
          <w:sz w:val="20"/>
        </w:rPr>
        <w:t>et al.</w:t>
      </w:r>
      <w:r w:rsidRPr="0072405D">
        <w:rPr>
          <w:rFonts w:cs="David"/>
          <w:noProof/>
          <w:sz w:val="20"/>
        </w:rPr>
        <w:t xml:space="preserve">, “Automated source term and wind parameter estimation for atmospheric transport and dispersion applications,” </w:t>
      </w:r>
      <w:r w:rsidRPr="0072405D">
        <w:rPr>
          <w:rFonts w:cs="David"/>
          <w:i/>
          <w:iCs/>
          <w:noProof/>
          <w:sz w:val="20"/>
        </w:rPr>
        <w:t>Atmos. Environ.</w:t>
      </w:r>
      <w:r w:rsidRPr="0072405D">
        <w:rPr>
          <w:rFonts w:cs="David"/>
          <w:noProof/>
          <w:sz w:val="20"/>
        </w:rPr>
        <w:t>, vol. 122, pp. 206–219, 2015.</w:t>
      </w:r>
    </w:p>
    <w:p w14:paraId="1ABEEDAF"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[53]</w:t>
      </w:r>
      <w:r w:rsidRPr="0072405D">
        <w:rPr>
          <w:rFonts w:cs="David"/>
          <w:noProof/>
          <w:sz w:val="20"/>
        </w:rPr>
        <w:tab/>
        <w:t xml:space="preserve">K. J. Long, S. E. Haupt, and G. S. Young, “Assessing sensitivity of source term estimation,” </w:t>
      </w:r>
      <w:r w:rsidRPr="0072405D">
        <w:rPr>
          <w:rFonts w:cs="David"/>
          <w:i/>
          <w:iCs/>
          <w:noProof/>
          <w:sz w:val="20"/>
        </w:rPr>
        <w:t>Atmos. Environ.</w:t>
      </w:r>
      <w:r w:rsidRPr="0072405D">
        <w:rPr>
          <w:rFonts w:cs="David"/>
          <w:noProof/>
          <w:sz w:val="20"/>
        </w:rPr>
        <w:t>, vol. 44, no. 12, pp. 1558–1567, 2010.</w:t>
      </w:r>
    </w:p>
    <w:p w14:paraId="29B10D05"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[54]</w:t>
      </w:r>
      <w:r w:rsidRPr="0072405D">
        <w:rPr>
          <w:rFonts w:cs="David"/>
          <w:noProof/>
          <w:sz w:val="20"/>
        </w:rPr>
        <w:tab/>
        <w:t xml:space="preserve">A. Kumar, S. Dixit, C. Varadarajan, A. Vijayan, and A. Masuraha, “Evaluation of the AERMOD dispersion model as a function of atmospheric stability for an urban area,” </w:t>
      </w:r>
      <w:r w:rsidRPr="0072405D">
        <w:rPr>
          <w:rFonts w:cs="David"/>
          <w:i/>
          <w:iCs/>
          <w:noProof/>
          <w:sz w:val="20"/>
        </w:rPr>
        <w:t>Environ. Prog.</w:t>
      </w:r>
      <w:r w:rsidRPr="0072405D">
        <w:rPr>
          <w:rFonts w:cs="David"/>
          <w:noProof/>
          <w:sz w:val="20"/>
        </w:rPr>
        <w:t>, vol. 25, no. 2, pp. 141–151, 2006.</w:t>
      </w:r>
    </w:p>
    <w:p w14:paraId="084D465F"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[55]</w:t>
      </w:r>
      <w:r w:rsidRPr="0072405D">
        <w:rPr>
          <w:rFonts w:cs="David"/>
          <w:noProof/>
          <w:sz w:val="20"/>
        </w:rPr>
        <w:tab/>
        <w:t xml:space="preserve">A. S. Rood, “Performance evaluation of AERMOD, CALPUFF, and legacy air dispersion models using the Winter Validation Tracer Study dataset,” </w:t>
      </w:r>
      <w:r w:rsidRPr="0072405D">
        <w:rPr>
          <w:rFonts w:cs="David"/>
          <w:i/>
          <w:iCs/>
          <w:noProof/>
          <w:sz w:val="20"/>
        </w:rPr>
        <w:t>Atmos. Environ.</w:t>
      </w:r>
      <w:r w:rsidRPr="0072405D">
        <w:rPr>
          <w:rFonts w:cs="David"/>
          <w:noProof/>
          <w:sz w:val="20"/>
        </w:rPr>
        <w:t>, vol. 89, pp. 707–720, 2014.</w:t>
      </w:r>
    </w:p>
    <w:p w14:paraId="17915DEA"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[56]</w:t>
      </w:r>
      <w:r w:rsidRPr="0072405D">
        <w:rPr>
          <w:rFonts w:cs="David"/>
          <w:noProof/>
          <w:sz w:val="20"/>
        </w:rPr>
        <w:tab/>
        <w:t>D. G. S. and R. J. Y. Scire, J.S., “Model formulation and user’s guide for the CALPUFF dispersion model. Prepared for the California Air Resources Board by Sigma Research Corporation, Concord, MA.,” 1990.</w:t>
      </w:r>
    </w:p>
    <w:p w14:paraId="3ECCA4B6"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[57]</w:t>
      </w:r>
      <w:r w:rsidRPr="0072405D">
        <w:rPr>
          <w:rFonts w:cs="David"/>
          <w:noProof/>
          <w:sz w:val="20"/>
        </w:rPr>
        <w:tab/>
        <w:t xml:space="preserve">A. Berchet </w:t>
      </w:r>
      <w:r w:rsidRPr="0072405D">
        <w:rPr>
          <w:rFonts w:cs="David"/>
          <w:i/>
          <w:iCs/>
          <w:noProof/>
          <w:sz w:val="20"/>
        </w:rPr>
        <w:t>et al.</w:t>
      </w:r>
      <w:r w:rsidRPr="0072405D">
        <w:rPr>
          <w:rFonts w:cs="David"/>
          <w:noProof/>
          <w:sz w:val="20"/>
        </w:rPr>
        <w:t xml:space="preserve">, “A cost-effective method for simulating city-wide air flow and pollutant dispersion at building resolving scale,” </w:t>
      </w:r>
      <w:r w:rsidRPr="0072405D">
        <w:rPr>
          <w:rFonts w:cs="David"/>
          <w:i/>
          <w:iCs/>
          <w:noProof/>
          <w:sz w:val="20"/>
        </w:rPr>
        <w:t>Atmos. Environ.</w:t>
      </w:r>
      <w:r w:rsidRPr="0072405D">
        <w:rPr>
          <w:rFonts w:cs="David"/>
          <w:noProof/>
          <w:sz w:val="20"/>
        </w:rPr>
        <w:t>, vol. 158, pp. 181–196, 2017.</w:t>
      </w:r>
    </w:p>
    <w:p w14:paraId="4BD7B7A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[58]</w:t>
      </w:r>
      <w:r w:rsidRPr="0072405D">
        <w:rPr>
          <w:rFonts w:cs="David"/>
          <w:noProof/>
          <w:sz w:val="20"/>
        </w:rPr>
        <w:tab/>
        <w:t>A. Berchet, K. Zink, D. Oettl, J. Brunner, L. Emmenegger, and D. Brunner, “simulations over the city of Zürich , Switzerland,” vol. 2, no. 2, pp. 3441–3459, 2017.</w:t>
      </w:r>
    </w:p>
    <w:p w14:paraId="2DAC6957"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[59]</w:t>
      </w:r>
      <w:r w:rsidRPr="0072405D">
        <w:rPr>
          <w:rFonts w:cs="David"/>
          <w:noProof/>
          <w:sz w:val="20"/>
        </w:rPr>
        <w:tab/>
        <w:t xml:space="preserve">F. Pasquill, “The estimation of the dispersion of windborne material,” </w:t>
      </w:r>
      <w:r w:rsidRPr="0072405D">
        <w:rPr>
          <w:rFonts w:cs="David"/>
          <w:i/>
          <w:iCs/>
          <w:noProof/>
          <w:sz w:val="20"/>
        </w:rPr>
        <w:t>Met. Mag.</w:t>
      </w:r>
      <w:r w:rsidRPr="0072405D">
        <w:rPr>
          <w:rFonts w:cs="David"/>
          <w:noProof/>
          <w:sz w:val="20"/>
        </w:rPr>
        <w:t>, vol. 90, no. 1161, pp. 33–49, 1961.</w:t>
      </w:r>
    </w:p>
    <w:p w14:paraId="4A51FDE1"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[60]</w:t>
      </w:r>
      <w:r w:rsidRPr="0072405D">
        <w:rPr>
          <w:rFonts w:cs="David"/>
          <w:noProof/>
          <w:sz w:val="20"/>
        </w:rPr>
        <w:tab/>
        <w:t xml:space="preserve">D. O. Martin, “Comment On ‘The Change of Concentration Standard Deviations with Distance,’” </w:t>
      </w:r>
      <w:r w:rsidRPr="0072405D">
        <w:rPr>
          <w:rFonts w:cs="David"/>
          <w:i/>
          <w:iCs/>
          <w:noProof/>
          <w:sz w:val="20"/>
        </w:rPr>
        <w:t>J. Air Pollut. Control Assoc.</w:t>
      </w:r>
      <w:r w:rsidRPr="0072405D">
        <w:rPr>
          <w:rFonts w:cs="David"/>
          <w:noProof/>
          <w:sz w:val="20"/>
        </w:rPr>
        <w:t>, vol. 26, no. 2, pp. 145–147, Feb. 1976.</w:t>
      </w:r>
    </w:p>
    <w:p w14:paraId="46858152"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[61]</w:t>
      </w:r>
      <w:r w:rsidRPr="0072405D">
        <w:rPr>
          <w:rFonts w:cs="David"/>
          <w:noProof/>
          <w:sz w:val="20"/>
        </w:rPr>
        <w:tab/>
        <w:t>D. B. Turner, “Workbook of Atmospheric Dispersion Estimates; 2nd ed;” 1994.</w:t>
      </w:r>
    </w:p>
    <w:p w14:paraId="0ABF05C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[62]</w:t>
      </w:r>
      <w:r w:rsidRPr="0072405D">
        <w:rPr>
          <w:rFonts w:cs="David"/>
          <w:noProof/>
          <w:sz w:val="20"/>
        </w:rPr>
        <w:tab/>
        <w:t xml:space="preserve">C. D. Ahrens and R. Henson, </w:t>
      </w:r>
      <w:r w:rsidRPr="0072405D">
        <w:rPr>
          <w:rFonts w:cs="David"/>
          <w:i/>
          <w:iCs/>
          <w:noProof/>
          <w:sz w:val="20"/>
        </w:rPr>
        <w:t>Meteorology Today: An Introduction to Weather, Climate, and the Environment</w:t>
      </w:r>
      <w:r w:rsidRPr="0072405D">
        <w:rPr>
          <w:rFonts w:cs="David"/>
          <w:noProof/>
          <w:sz w:val="20"/>
        </w:rPr>
        <w:t>, 12th ed. Cengage Learning, Inc, 2017.</w:t>
      </w:r>
    </w:p>
    <w:p w14:paraId="5D4E493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lastRenderedPageBreak/>
        <w:t>[63]</w:t>
      </w:r>
      <w:r w:rsidRPr="0072405D">
        <w:rPr>
          <w:rFonts w:cs="David"/>
          <w:noProof/>
          <w:sz w:val="20"/>
        </w:rPr>
        <w:tab/>
        <w:t xml:space="preserve">D. B. Turner, “A diffusion model for an urban area,” </w:t>
      </w:r>
      <w:r w:rsidRPr="0072405D">
        <w:rPr>
          <w:rFonts w:cs="David"/>
          <w:i/>
          <w:iCs/>
          <w:noProof/>
          <w:sz w:val="20"/>
        </w:rPr>
        <w:t>J. Appl. Meteorol.</w:t>
      </w:r>
      <w:r w:rsidRPr="0072405D">
        <w:rPr>
          <w:rFonts w:cs="David"/>
          <w:noProof/>
          <w:sz w:val="20"/>
        </w:rPr>
        <w:t>, vol. 3, no. 1, pp. 83–91, 1964.</w:t>
      </w:r>
    </w:p>
    <w:p w14:paraId="1F5C72BE"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[64]</w:t>
      </w:r>
      <w:r w:rsidRPr="0072405D">
        <w:rPr>
          <w:rFonts w:cs="David"/>
          <w:noProof/>
          <w:sz w:val="20"/>
        </w:rPr>
        <w:tab/>
        <w:t xml:space="preserve">USEPA- United States Environmental Protection Agency, “Meteorological Monitoring Guidance for Regulatory Modeling Applications,” </w:t>
      </w:r>
      <w:r w:rsidRPr="0072405D">
        <w:rPr>
          <w:rFonts w:cs="David"/>
          <w:i/>
          <w:iCs/>
          <w:noProof/>
          <w:sz w:val="20"/>
        </w:rPr>
        <w:t>Epa-454/R-99-005</w:t>
      </w:r>
      <w:r w:rsidRPr="0072405D">
        <w:rPr>
          <w:rFonts w:cs="David"/>
          <w:noProof/>
          <w:sz w:val="20"/>
        </w:rPr>
        <w:t>, p. 171, 2000.</w:t>
      </w:r>
    </w:p>
    <w:p w14:paraId="38AAA4BC"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[65]</w:t>
      </w:r>
      <w:r w:rsidRPr="0072405D">
        <w:rPr>
          <w:rFonts w:cs="David"/>
          <w:noProof/>
          <w:sz w:val="20"/>
        </w:rPr>
        <w:tab/>
        <w:t>D. Hadka, “Beginner ’ s Guide to the MOEA Framework_part,” p. 214, 2017.</w:t>
      </w:r>
    </w:p>
    <w:p w14:paraId="057EA59B"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[66]</w:t>
      </w:r>
      <w:r w:rsidRPr="0072405D">
        <w:rPr>
          <w:rFonts w:cs="David"/>
          <w:noProof/>
          <w:sz w:val="20"/>
        </w:rPr>
        <w:tab/>
        <w:t>P. Hadka, David and Reed, “Borg : An Auto-Adaptive Many-Objective Evolutionary Computing Framework,” vol. 21, no. 2, pp. 231–259, 2013.</w:t>
      </w:r>
    </w:p>
    <w:p w14:paraId="66A3CE99"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[67]</w:t>
      </w:r>
      <w:r w:rsidRPr="0072405D">
        <w:rPr>
          <w:rFonts w:cs="David"/>
          <w:noProof/>
          <w:sz w:val="20"/>
        </w:rPr>
        <w:tab/>
        <w:t xml:space="preserve">E. K. Burke </w:t>
      </w:r>
      <w:r w:rsidRPr="0072405D">
        <w:rPr>
          <w:rFonts w:cs="David"/>
          <w:i/>
          <w:iCs/>
          <w:noProof/>
          <w:sz w:val="20"/>
        </w:rPr>
        <w:t>et al.</w:t>
      </w:r>
      <w:r w:rsidRPr="0072405D">
        <w:rPr>
          <w:rFonts w:cs="David"/>
          <w:noProof/>
          <w:sz w:val="20"/>
        </w:rPr>
        <w:t xml:space="preserve">, “Hyper-heuristics: A survey of the state of the art,” </w:t>
      </w:r>
      <w:r w:rsidRPr="0072405D">
        <w:rPr>
          <w:rFonts w:cs="David"/>
          <w:i/>
          <w:iCs/>
          <w:noProof/>
          <w:sz w:val="20"/>
        </w:rPr>
        <w:t>J. Oper. Res. Soc.</w:t>
      </w:r>
      <w:r w:rsidRPr="0072405D">
        <w:rPr>
          <w:rFonts w:cs="David"/>
          <w:noProof/>
          <w:sz w:val="20"/>
        </w:rPr>
        <w:t>, vol. 64, no. 12, pp. 1695–1724, 2013.</w:t>
      </w:r>
    </w:p>
    <w:p w14:paraId="3539B2A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[68]</w:t>
      </w:r>
      <w:r w:rsidRPr="0072405D">
        <w:rPr>
          <w:rFonts w:cs="David"/>
          <w:noProof/>
          <w:sz w:val="20"/>
        </w:rPr>
        <w:tab/>
        <w:t xml:space="preserve">G. Hoek </w:t>
      </w:r>
      <w:r w:rsidRPr="0072405D">
        <w:rPr>
          <w:rFonts w:cs="David"/>
          <w:i/>
          <w:iCs/>
          <w:noProof/>
          <w:sz w:val="20"/>
        </w:rPr>
        <w:t>et al.</w:t>
      </w:r>
      <w:r w:rsidRPr="0072405D">
        <w:rPr>
          <w:rFonts w:cs="David"/>
          <w:noProof/>
          <w:sz w:val="20"/>
        </w:rPr>
        <w:t xml:space="preserve">, “A review of land-use regression models to assess spatial variation of outdoor air pollution,” </w:t>
      </w:r>
      <w:r w:rsidRPr="0072405D">
        <w:rPr>
          <w:rFonts w:cs="David"/>
          <w:i/>
          <w:iCs/>
          <w:noProof/>
          <w:sz w:val="20"/>
        </w:rPr>
        <w:t>Atmos. Environ.</w:t>
      </w:r>
      <w:r w:rsidRPr="0072405D">
        <w:rPr>
          <w:rFonts w:cs="David"/>
          <w:noProof/>
          <w:sz w:val="20"/>
        </w:rPr>
        <w:t>, vol. 42, no. 33, pp. 7561–7578, 2008.</w:t>
      </w:r>
    </w:p>
    <w:p w14:paraId="01868550"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[69]</w:t>
      </w:r>
      <w:r w:rsidRPr="0072405D">
        <w:rPr>
          <w:rFonts w:cs="David"/>
          <w:noProof/>
          <w:sz w:val="20"/>
        </w:rPr>
        <w:tab/>
        <w:t xml:space="preserve">J. Bluett, N. Gimson, G. Fisher, C. Heydenrych, T. Freeman, and J. Godfrey, </w:t>
      </w:r>
      <w:r w:rsidRPr="0072405D">
        <w:rPr>
          <w:rFonts w:cs="David"/>
          <w:i/>
          <w:iCs/>
          <w:noProof/>
          <w:sz w:val="20"/>
        </w:rPr>
        <w:t>Good practice guide for atmospheric dispersion modelling</w:t>
      </w:r>
      <w:r w:rsidRPr="0072405D">
        <w:rPr>
          <w:rFonts w:cs="David"/>
          <w:noProof/>
          <w:sz w:val="20"/>
        </w:rPr>
        <w:t>. 2004.</w:t>
      </w:r>
    </w:p>
    <w:p w14:paraId="20B4F1BB"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[70]</w:t>
      </w:r>
      <w:r w:rsidRPr="0072405D">
        <w:rPr>
          <w:rFonts w:cs="David"/>
          <w:noProof/>
          <w:sz w:val="20"/>
        </w:rPr>
        <w:tab/>
        <w:t>“Atmospheric Dispersion Modelling Liaison Committee Report: ADMLC-R6 June 2011,” 2011.</w:t>
      </w:r>
    </w:p>
    <w:p w14:paraId="58AA5818"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[71]</w:t>
      </w:r>
      <w:r w:rsidRPr="0072405D">
        <w:rPr>
          <w:rFonts w:cs="David"/>
          <w:noProof/>
          <w:sz w:val="20"/>
        </w:rPr>
        <w:tab/>
        <w:t xml:space="preserve">D. Broday, U. Dayan, E. Aharonov, D. Laufer, and M. Adel, “Emissions from gas processing platforms to the atmosphere-case studies versus benchmarks,” </w:t>
      </w:r>
      <w:r w:rsidRPr="0072405D">
        <w:rPr>
          <w:rFonts w:cs="David"/>
          <w:i/>
          <w:iCs/>
          <w:noProof/>
          <w:sz w:val="20"/>
        </w:rPr>
        <w:t>Environ. Impact Assess. Rev.</w:t>
      </w:r>
      <w:r w:rsidRPr="0072405D">
        <w:rPr>
          <w:rFonts w:cs="David"/>
          <w:noProof/>
          <w:sz w:val="20"/>
        </w:rPr>
        <w:t>, vol. 80, no. October 2019, p. 106313, 2020.</w:t>
      </w:r>
    </w:p>
    <w:p w14:paraId="1A0268CD"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[72]</w:t>
      </w:r>
      <w:r w:rsidRPr="0072405D">
        <w:rPr>
          <w:rFonts w:cs="David"/>
          <w:noProof/>
          <w:sz w:val="20"/>
        </w:rPr>
        <w:tab/>
        <w:t xml:space="preserve">E. R. Lutman, S. R. Jones, R. A. Hill, P. McDonald, and B. Lambers, “Comparison between the predictions of a Gaussian plume model and a Lagrangian particle dispersion model for annual average calculations of long-range dispersion of radionuclides,” </w:t>
      </w:r>
      <w:r w:rsidRPr="0072405D">
        <w:rPr>
          <w:rFonts w:cs="David"/>
          <w:i/>
          <w:iCs/>
          <w:noProof/>
          <w:sz w:val="20"/>
        </w:rPr>
        <w:t>J. Environ. Radioact.</w:t>
      </w:r>
      <w:r w:rsidRPr="0072405D">
        <w:rPr>
          <w:rFonts w:cs="David"/>
          <w:noProof/>
          <w:sz w:val="20"/>
        </w:rPr>
        <w:t>, vol. 75, no. 3, pp. 339–355, 2004.</w:t>
      </w:r>
    </w:p>
    <w:p w14:paraId="697B349F"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[73]</w:t>
      </w:r>
      <w:r w:rsidRPr="0072405D">
        <w:rPr>
          <w:rFonts w:cs="David"/>
          <w:noProof/>
          <w:sz w:val="20"/>
        </w:rPr>
        <w:tab/>
        <w:t>B. Paine, “Short ‐ Range Model Distance Applicability Study,” pp. 1–22, 2012.</w:t>
      </w:r>
    </w:p>
    <w:p w14:paraId="369EA1C9" w14:textId="77777777" w:rsidR="0072405D" w:rsidRPr="0072405D" w:rsidRDefault="0072405D" w:rsidP="0072405D">
      <w:pPr>
        <w:widowControl w:val="0"/>
        <w:autoSpaceDE w:val="0"/>
        <w:autoSpaceDN w:val="0"/>
        <w:adjustRightInd w:val="0"/>
        <w:spacing w:line="240" w:lineRule="auto"/>
        <w:ind w:left="640" w:hanging="640"/>
        <w:rPr>
          <w:rFonts w:cs="David"/>
          <w:noProof/>
          <w:sz w:val="20"/>
        </w:rPr>
      </w:pPr>
      <w:r w:rsidRPr="0072405D">
        <w:rPr>
          <w:rFonts w:cs="David"/>
          <w:noProof/>
          <w:sz w:val="20"/>
        </w:rPr>
        <w:t>[74]</w:t>
      </w:r>
      <w:r w:rsidRPr="0072405D">
        <w:rPr>
          <w:rFonts w:cs="David"/>
          <w:noProof/>
          <w:sz w:val="20"/>
        </w:rPr>
        <w:tab/>
        <w:t>I. Levy, U. Dayan, and Y. Mahrer, “A five-year study of coastal recirculation and its effect on air pollutants over the East Mediterranean region,” vol. 113, no. May, 2008.</w:t>
      </w:r>
    </w:p>
    <w:p w14:paraId="53E88A2E" w14:textId="7EB176AE" w:rsidR="0017416B" w:rsidRDefault="008901CA" w:rsidP="0072405D">
      <w:pPr>
        <w:widowControl w:val="0"/>
        <w:autoSpaceDE w:val="0"/>
        <w:autoSpaceDN w:val="0"/>
        <w:adjustRightInd w:val="0"/>
        <w:spacing w:line="240" w:lineRule="auto"/>
        <w:ind w:left="640" w:hanging="640"/>
        <w:rPr>
          <w:ins w:id="462" w:author="Idit Balachsan" w:date="2020-01-26T14:09:00Z"/>
          <w:sz w:val="19"/>
          <w:szCs w:val="19"/>
        </w:rPr>
      </w:pPr>
      <w:r w:rsidRPr="0017416B">
        <w:rPr>
          <w:rFonts w:hint="cs"/>
          <w:sz w:val="19"/>
          <w:szCs w:val="19"/>
        </w:rPr>
        <w:fldChar w:fldCharType="end"/>
      </w:r>
      <w:bookmarkStart w:id="463" w:name="Appendices"/>
    </w:p>
    <w:p w14:paraId="722C4A73" w14:textId="66286582" w:rsidR="00603520" w:rsidRDefault="00603520" w:rsidP="00526C73">
      <w:pPr>
        <w:widowControl w:val="0"/>
        <w:autoSpaceDE w:val="0"/>
        <w:autoSpaceDN w:val="0"/>
        <w:adjustRightInd w:val="0"/>
        <w:spacing w:line="240" w:lineRule="auto"/>
        <w:ind w:left="640" w:hanging="640"/>
        <w:rPr>
          <w:ins w:id="464" w:author="Idit Balachsan" w:date="2020-01-26T14:09:00Z"/>
          <w:sz w:val="19"/>
          <w:szCs w:val="19"/>
        </w:rPr>
      </w:pPr>
    </w:p>
    <w:p w14:paraId="36CB1FFE" w14:textId="46090817" w:rsidR="00603520" w:rsidRDefault="00603520" w:rsidP="00526C73">
      <w:pPr>
        <w:widowControl w:val="0"/>
        <w:autoSpaceDE w:val="0"/>
        <w:autoSpaceDN w:val="0"/>
        <w:adjustRightInd w:val="0"/>
        <w:spacing w:line="240" w:lineRule="auto"/>
        <w:ind w:left="640" w:hanging="640"/>
        <w:rPr>
          <w:ins w:id="465" w:author="Idit Balachsan" w:date="2020-01-26T14:09:00Z"/>
          <w:sz w:val="19"/>
          <w:szCs w:val="19"/>
        </w:rPr>
      </w:pPr>
    </w:p>
    <w:p w14:paraId="63882F3F" w14:textId="7A897C5E" w:rsidR="00603520" w:rsidRDefault="00603520" w:rsidP="00526C73">
      <w:pPr>
        <w:widowControl w:val="0"/>
        <w:autoSpaceDE w:val="0"/>
        <w:autoSpaceDN w:val="0"/>
        <w:adjustRightInd w:val="0"/>
        <w:spacing w:line="240" w:lineRule="auto"/>
        <w:ind w:left="640" w:hanging="640"/>
        <w:rPr>
          <w:ins w:id="466" w:author="Idit Balachsan" w:date="2020-01-26T14:09:00Z"/>
          <w:sz w:val="19"/>
          <w:szCs w:val="19"/>
        </w:rPr>
      </w:pPr>
    </w:p>
    <w:p w14:paraId="0775255A" w14:textId="3426A345" w:rsidR="00603520" w:rsidRDefault="00603520" w:rsidP="00526C73">
      <w:pPr>
        <w:widowControl w:val="0"/>
        <w:autoSpaceDE w:val="0"/>
        <w:autoSpaceDN w:val="0"/>
        <w:adjustRightInd w:val="0"/>
        <w:spacing w:line="240" w:lineRule="auto"/>
        <w:ind w:left="640" w:hanging="640"/>
        <w:rPr>
          <w:ins w:id="467" w:author="Idit Balachsan" w:date="2020-01-26T14:09:00Z"/>
          <w:sz w:val="19"/>
          <w:szCs w:val="19"/>
        </w:rPr>
      </w:pPr>
    </w:p>
    <w:p w14:paraId="49526309" w14:textId="78AE295B" w:rsidR="00603520" w:rsidRDefault="00603520" w:rsidP="00526C73">
      <w:pPr>
        <w:widowControl w:val="0"/>
        <w:autoSpaceDE w:val="0"/>
        <w:autoSpaceDN w:val="0"/>
        <w:adjustRightInd w:val="0"/>
        <w:spacing w:line="240" w:lineRule="auto"/>
        <w:ind w:left="640" w:hanging="640"/>
        <w:rPr>
          <w:ins w:id="468" w:author="Idit Balachsan" w:date="2020-01-26T14:09:00Z"/>
          <w:sz w:val="19"/>
          <w:szCs w:val="19"/>
        </w:rPr>
      </w:pPr>
    </w:p>
    <w:p w14:paraId="4C758723" w14:textId="53CE25F3" w:rsidR="00603520" w:rsidRDefault="00603520" w:rsidP="00526C73">
      <w:pPr>
        <w:widowControl w:val="0"/>
        <w:autoSpaceDE w:val="0"/>
        <w:autoSpaceDN w:val="0"/>
        <w:adjustRightInd w:val="0"/>
        <w:spacing w:line="240" w:lineRule="auto"/>
        <w:ind w:left="640" w:hanging="640"/>
        <w:rPr>
          <w:ins w:id="469" w:author="Idit Balachsan" w:date="2020-01-26T14:09:00Z"/>
          <w:sz w:val="19"/>
          <w:szCs w:val="19"/>
        </w:rPr>
      </w:pPr>
    </w:p>
    <w:p w14:paraId="2692CC1F" w14:textId="68AD89DD" w:rsidR="00603520" w:rsidRDefault="00603520" w:rsidP="00526C73">
      <w:pPr>
        <w:widowControl w:val="0"/>
        <w:autoSpaceDE w:val="0"/>
        <w:autoSpaceDN w:val="0"/>
        <w:adjustRightInd w:val="0"/>
        <w:spacing w:line="240" w:lineRule="auto"/>
        <w:ind w:left="640" w:hanging="640"/>
        <w:rPr>
          <w:ins w:id="470" w:author="Idit Balachsan" w:date="2020-01-26T14:09:00Z"/>
          <w:sz w:val="19"/>
          <w:szCs w:val="19"/>
        </w:rPr>
      </w:pPr>
    </w:p>
    <w:p w14:paraId="648EE3DC" w14:textId="58C8636F" w:rsidR="00603520" w:rsidRDefault="00603520" w:rsidP="00526C73">
      <w:pPr>
        <w:widowControl w:val="0"/>
        <w:autoSpaceDE w:val="0"/>
        <w:autoSpaceDN w:val="0"/>
        <w:adjustRightInd w:val="0"/>
        <w:spacing w:line="240" w:lineRule="auto"/>
        <w:ind w:left="640" w:hanging="640"/>
        <w:rPr>
          <w:ins w:id="471" w:author="Idit Balachsan" w:date="2020-01-26T14:09:00Z"/>
          <w:sz w:val="19"/>
          <w:szCs w:val="19"/>
        </w:rPr>
      </w:pPr>
    </w:p>
    <w:p w14:paraId="1A9B8479" w14:textId="5B35E60E" w:rsidR="00603520" w:rsidRDefault="00603520" w:rsidP="00526C73">
      <w:pPr>
        <w:widowControl w:val="0"/>
        <w:autoSpaceDE w:val="0"/>
        <w:autoSpaceDN w:val="0"/>
        <w:adjustRightInd w:val="0"/>
        <w:spacing w:line="240" w:lineRule="auto"/>
        <w:ind w:left="640" w:hanging="640"/>
        <w:rPr>
          <w:ins w:id="472" w:author="Idit Balachsan" w:date="2020-01-26T14:09:00Z"/>
          <w:sz w:val="19"/>
          <w:szCs w:val="19"/>
        </w:rPr>
      </w:pPr>
    </w:p>
    <w:p w14:paraId="3DC78798" w14:textId="2AA9AA43" w:rsidR="00603520" w:rsidRDefault="00603520" w:rsidP="00526C73">
      <w:pPr>
        <w:widowControl w:val="0"/>
        <w:autoSpaceDE w:val="0"/>
        <w:autoSpaceDN w:val="0"/>
        <w:adjustRightInd w:val="0"/>
        <w:spacing w:line="240" w:lineRule="auto"/>
        <w:ind w:left="640" w:hanging="640"/>
        <w:rPr>
          <w:ins w:id="473" w:author="Idit Balachsan" w:date="2020-01-26T14:09:00Z"/>
          <w:sz w:val="19"/>
          <w:szCs w:val="19"/>
        </w:rPr>
      </w:pPr>
    </w:p>
    <w:p w14:paraId="49F59039" w14:textId="6CAACA46" w:rsidR="00603520" w:rsidRDefault="00603520" w:rsidP="00526C73">
      <w:pPr>
        <w:widowControl w:val="0"/>
        <w:autoSpaceDE w:val="0"/>
        <w:autoSpaceDN w:val="0"/>
        <w:adjustRightInd w:val="0"/>
        <w:spacing w:line="240" w:lineRule="auto"/>
        <w:ind w:left="640" w:hanging="640"/>
        <w:rPr>
          <w:ins w:id="474" w:author="Idit Balachsan" w:date="2020-01-26T14:09:00Z"/>
          <w:sz w:val="19"/>
          <w:szCs w:val="19"/>
        </w:rPr>
      </w:pPr>
    </w:p>
    <w:p w14:paraId="6F1ECB06" w14:textId="0B5F9F17" w:rsidR="00603520" w:rsidRDefault="00603520" w:rsidP="00526C73">
      <w:pPr>
        <w:widowControl w:val="0"/>
        <w:autoSpaceDE w:val="0"/>
        <w:autoSpaceDN w:val="0"/>
        <w:adjustRightInd w:val="0"/>
        <w:spacing w:line="240" w:lineRule="auto"/>
        <w:ind w:left="640" w:hanging="640"/>
        <w:rPr>
          <w:ins w:id="475" w:author="Idit Balachsan" w:date="2020-01-26T14:09:00Z"/>
          <w:sz w:val="19"/>
          <w:szCs w:val="19"/>
        </w:rPr>
      </w:pPr>
    </w:p>
    <w:p w14:paraId="6E66FD36" w14:textId="000CE1E1" w:rsidR="00603520" w:rsidRDefault="00603520" w:rsidP="00526C73">
      <w:pPr>
        <w:widowControl w:val="0"/>
        <w:autoSpaceDE w:val="0"/>
        <w:autoSpaceDN w:val="0"/>
        <w:adjustRightInd w:val="0"/>
        <w:spacing w:line="240" w:lineRule="auto"/>
        <w:ind w:left="640" w:hanging="640"/>
        <w:rPr>
          <w:ins w:id="476" w:author="Idit Balachsan" w:date="2020-01-26T14:09:00Z"/>
          <w:sz w:val="19"/>
          <w:szCs w:val="19"/>
        </w:rPr>
      </w:pPr>
    </w:p>
    <w:p w14:paraId="09421F87" w14:textId="48C026A8" w:rsidR="00603520" w:rsidRDefault="00603520" w:rsidP="00526C73">
      <w:pPr>
        <w:widowControl w:val="0"/>
        <w:autoSpaceDE w:val="0"/>
        <w:autoSpaceDN w:val="0"/>
        <w:adjustRightInd w:val="0"/>
        <w:spacing w:line="240" w:lineRule="auto"/>
        <w:ind w:left="640" w:hanging="640"/>
        <w:rPr>
          <w:ins w:id="477" w:author="Idit Balachsan" w:date="2020-01-26T14:09:00Z"/>
          <w:sz w:val="19"/>
          <w:szCs w:val="19"/>
        </w:rPr>
      </w:pPr>
    </w:p>
    <w:p w14:paraId="0E97CD66" w14:textId="70AF8590" w:rsidR="00603520" w:rsidRDefault="00603520" w:rsidP="00526C73">
      <w:pPr>
        <w:widowControl w:val="0"/>
        <w:autoSpaceDE w:val="0"/>
        <w:autoSpaceDN w:val="0"/>
        <w:adjustRightInd w:val="0"/>
        <w:spacing w:line="240" w:lineRule="auto"/>
        <w:ind w:left="640" w:hanging="640"/>
        <w:rPr>
          <w:ins w:id="478" w:author="Idit Balachsan" w:date="2020-01-26T14:09:00Z"/>
          <w:sz w:val="19"/>
          <w:szCs w:val="19"/>
        </w:rPr>
      </w:pPr>
    </w:p>
    <w:p w14:paraId="18A3D868" w14:textId="60B1C141" w:rsidR="00603520" w:rsidRDefault="00603520" w:rsidP="00526C73">
      <w:pPr>
        <w:widowControl w:val="0"/>
        <w:autoSpaceDE w:val="0"/>
        <w:autoSpaceDN w:val="0"/>
        <w:adjustRightInd w:val="0"/>
        <w:spacing w:line="240" w:lineRule="auto"/>
        <w:ind w:left="640" w:hanging="640"/>
        <w:rPr>
          <w:ins w:id="479" w:author="Idit Balachsan" w:date="2020-01-26T14:09:00Z"/>
          <w:sz w:val="19"/>
          <w:szCs w:val="19"/>
        </w:rPr>
      </w:pPr>
    </w:p>
    <w:p w14:paraId="1E4FD2A7" w14:textId="775103B1" w:rsidR="00603520" w:rsidRDefault="00603520" w:rsidP="00526C73">
      <w:pPr>
        <w:widowControl w:val="0"/>
        <w:autoSpaceDE w:val="0"/>
        <w:autoSpaceDN w:val="0"/>
        <w:adjustRightInd w:val="0"/>
        <w:spacing w:line="240" w:lineRule="auto"/>
        <w:ind w:left="640" w:hanging="640"/>
        <w:rPr>
          <w:ins w:id="480" w:author="Idit Balachsan" w:date="2020-01-26T14:09:00Z"/>
          <w:sz w:val="19"/>
          <w:szCs w:val="19"/>
        </w:rPr>
      </w:pPr>
    </w:p>
    <w:p w14:paraId="7A0791E3" w14:textId="0F74A395" w:rsidR="00603520" w:rsidRDefault="00603520" w:rsidP="00526C73">
      <w:pPr>
        <w:widowControl w:val="0"/>
        <w:autoSpaceDE w:val="0"/>
        <w:autoSpaceDN w:val="0"/>
        <w:adjustRightInd w:val="0"/>
        <w:spacing w:line="240" w:lineRule="auto"/>
        <w:ind w:left="640" w:hanging="640"/>
        <w:rPr>
          <w:ins w:id="481" w:author="Idit Balachsan" w:date="2020-01-26T14:09:00Z"/>
          <w:sz w:val="19"/>
          <w:szCs w:val="19"/>
        </w:rPr>
      </w:pPr>
    </w:p>
    <w:p w14:paraId="08B4572F" w14:textId="09816791" w:rsidR="00603520" w:rsidRDefault="00603520" w:rsidP="00526C73">
      <w:pPr>
        <w:widowControl w:val="0"/>
        <w:autoSpaceDE w:val="0"/>
        <w:autoSpaceDN w:val="0"/>
        <w:adjustRightInd w:val="0"/>
        <w:spacing w:line="240" w:lineRule="auto"/>
        <w:ind w:left="640" w:hanging="640"/>
        <w:rPr>
          <w:ins w:id="482" w:author="Idit Balachsan" w:date="2020-01-26T14:09:00Z"/>
          <w:sz w:val="19"/>
          <w:szCs w:val="19"/>
        </w:rPr>
      </w:pPr>
    </w:p>
    <w:p w14:paraId="446ECFB6" w14:textId="6A234F22" w:rsidR="00603520" w:rsidRDefault="00603520" w:rsidP="00526C73">
      <w:pPr>
        <w:widowControl w:val="0"/>
        <w:autoSpaceDE w:val="0"/>
        <w:autoSpaceDN w:val="0"/>
        <w:adjustRightInd w:val="0"/>
        <w:spacing w:line="240" w:lineRule="auto"/>
        <w:ind w:left="640" w:hanging="640"/>
        <w:rPr>
          <w:ins w:id="483" w:author="Idit Balachsan" w:date="2020-01-26T14:09:00Z"/>
          <w:sz w:val="19"/>
          <w:szCs w:val="19"/>
        </w:rPr>
      </w:pPr>
    </w:p>
    <w:p w14:paraId="679FB945" w14:textId="759377CF" w:rsidR="00603520" w:rsidRDefault="00603520" w:rsidP="00526C73">
      <w:pPr>
        <w:widowControl w:val="0"/>
        <w:autoSpaceDE w:val="0"/>
        <w:autoSpaceDN w:val="0"/>
        <w:adjustRightInd w:val="0"/>
        <w:spacing w:line="240" w:lineRule="auto"/>
        <w:ind w:left="640" w:hanging="640"/>
        <w:rPr>
          <w:ins w:id="484" w:author="Idit Balachsan" w:date="2020-01-26T14:09:00Z"/>
          <w:sz w:val="19"/>
          <w:szCs w:val="19"/>
        </w:rPr>
      </w:pPr>
    </w:p>
    <w:p w14:paraId="3568480C" w14:textId="7CA0B3F8" w:rsidR="00603520" w:rsidRDefault="00603520" w:rsidP="00526C73">
      <w:pPr>
        <w:widowControl w:val="0"/>
        <w:autoSpaceDE w:val="0"/>
        <w:autoSpaceDN w:val="0"/>
        <w:adjustRightInd w:val="0"/>
        <w:spacing w:line="240" w:lineRule="auto"/>
        <w:ind w:left="640" w:hanging="640"/>
        <w:rPr>
          <w:ins w:id="485" w:author="Idit Balachsan" w:date="2020-01-26T14:09:00Z"/>
          <w:sz w:val="19"/>
          <w:szCs w:val="19"/>
        </w:rPr>
      </w:pPr>
    </w:p>
    <w:p w14:paraId="3C253977" w14:textId="7B1A542E" w:rsidR="00603520" w:rsidRDefault="00603520" w:rsidP="00526C73">
      <w:pPr>
        <w:widowControl w:val="0"/>
        <w:autoSpaceDE w:val="0"/>
        <w:autoSpaceDN w:val="0"/>
        <w:adjustRightInd w:val="0"/>
        <w:spacing w:line="240" w:lineRule="auto"/>
        <w:ind w:left="640" w:hanging="640"/>
        <w:rPr>
          <w:ins w:id="486" w:author="Idit Balachsan" w:date="2020-01-26T14:09:00Z"/>
          <w:sz w:val="19"/>
          <w:szCs w:val="19"/>
        </w:rPr>
      </w:pPr>
    </w:p>
    <w:p w14:paraId="3C1C73A1" w14:textId="2A8CB856" w:rsidR="00603520" w:rsidRDefault="00603520" w:rsidP="00526C73">
      <w:pPr>
        <w:widowControl w:val="0"/>
        <w:autoSpaceDE w:val="0"/>
        <w:autoSpaceDN w:val="0"/>
        <w:adjustRightInd w:val="0"/>
        <w:spacing w:line="240" w:lineRule="auto"/>
        <w:ind w:left="640" w:hanging="640"/>
        <w:rPr>
          <w:ins w:id="487" w:author="Idit Balachsan" w:date="2020-01-26T14:09:00Z"/>
          <w:sz w:val="19"/>
          <w:szCs w:val="19"/>
        </w:rPr>
      </w:pPr>
    </w:p>
    <w:p w14:paraId="738894B4" w14:textId="59BDB8F2" w:rsidR="00603520" w:rsidRDefault="00603520" w:rsidP="00526C73">
      <w:pPr>
        <w:widowControl w:val="0"/>
        <w:autoSpaceDE w:val="0"/>
        <w:autoSpaceDN w:val="0"/>
        <w:adjustRightInd w:val="0"/>
        <w:spacing w:line="240" w:lineRule="auto"/>
        <w:ind w:left="640" w:hanging="640"/>
        <w:rPr>
          <w:ins w:id="488" w:author="Idit Balachsan" w:date="2020-01-26T14:09:00Z"/>
          <w:sz w:val="19"/>
          <w:szCs w:val="19"/>
        </w:rPr>
      </w:pPr>
    </w:p>
    <w:p w14:paraId="5E6D09FB" w14:textId="1824DBDF" w:rsidR="00603520" w:rsidRDefault="00603520" w:rsidP="00526C73">
      <w:pPr>
        <w:widowControl w:val="0"/>
        <w:autoSpaceDE w:val="0"/>
        <w:autoSpaceDN w:val="0"/>
        <w:adjustRightInd w:val="0"/>
        <w:spacing w:line="240" w:lineRule="auto"/>
        <w:ind w:left="640" w:hanging="640"/>
        <w:rPr>
          <w:ins w:id="489" w:author="Idit Balachsan" w:date="2020-01-26T14:09:00Z"/>
          <w:sz w:val="19"/>
          <w:szCs w:val="19"/>
        </w:rPr>
      </w:pPr>
    </w:p>
    <w:p w14:paraId="5913ACE3" w14:textId="62DC671D" w:rsidR="00603520" w:rsidRDefault="00603520" w:rsidP="00526C73">
      <w:pPr>
        <w:widowControl w:val="0"/>
        <w:autoSpaceDE w:val="0"/>
        <w:autoSpaceDN w:val="0"/>
        <w:adjustRightInd w:val="0"/>
        <w:spacing w:line="240" w:lineRule="auto"/>
        <w:ind w:left="640" w:hanging="640"/>
        <w:rPr>
          <w:ins w:id="490" w:author="Idit Balachsan" w:date="2020-01-26T14:09:00Z"/>
          <w:sz w:val="19"/>
          <w:szCs w:val="19"/>
        </w:rPr>
      </w:pPr>
    </w:p>
    <w:p w14:paraId="3C6CBDE5" w14:textId="32BDC56C" w:rsidR="00603520" w:rsidRDefault="00603520" w:rsidP="00526C73">
      <w:pPr>
        <w:widowControl w:val="0"/>
        <w:autoSpaceDE w:val="0"/>
        <w:autoSpaceDN w:val="0"/>
        <w:adjustRightInd w:val="0"/>
        <w:spacing w:line="240" w:lineRule="auto"/>
        <w:ind w:left="640" w:hanging="640"/>
        <w:rPr>
          <w:ins w:id="491" w:author="Idit Balachsan" w:date="2020-01-26T14:09:00Z"/>
          <w:sz w:val="19"/>
          <w:szCs w:val="19"/>
        </w:rPr>
      </w:pPr>
    </w:p>
    <w:p w14:paraId="354B81CC" w14:textId="2CBF467A" w:rsidR="00603520" w:rsidRDefault="00603520" w:rsidP="00526C73">
      <w:pPr>
        <w:widowControl w:val="0"/>
        <w:autoSpaceDE w:val="0"/>
        <w:autoSpaceDN w:val="0"/>
        <w:adjustRightInd w:val="0"/>
        <w:spacing w:line="240" w:lineRule="auto"/>
        <w:ind w:left="640" w:hanging="640"/>
        <w:rPr>
          <w:ins w:id="492" w:author="Idit Balachsan" w:date="2020-01-26T14:09:00Z"/>
          <w:sz w:val="19"/>
          <w:szCs w:val="19"/>
        </w:rPr>
      </w:pPr>
    </w:p>
    <w:p w14:paraId="40FF8838" w14:textId="26199447" w:rsidR="00603520" w:rsidRDefault="00603520" w:rsidP="00526C73">
      <w:pPr>
        <w:widowControl w:val="0"/>
        <w:autoSpaceDE w:val="0"/>
        <w:autoSpaceDN w:val="0"/>
        <w:adjustRightInd w:val="0"/>
        <w:spacing w:line="240" w:lineRule="auto"/>
        <w:ind w:left="640" w:hanging="640"/>
        <w:rPr>
          <w:ins w:id="493" w:author="Idit Balachsan" w:date="2020-01-26T14:09:00Z"/>
          <w:sz w:val="19"/>
          <w:szCs w:val="19"/>
        </w:rPr>
      </w:pPr>
    </w:p>
    <w:p w14:paraId="3E5A29A8" w14:textId="23FCDEE9" w:rsidR="00603520" w:rsidRDefault="00603520" w:rsidP="00526C73">
      <w:pPr>
        <w:widowControl w:val="0"/>
        <w:autoSpaceDE w:val="0"/>
        <w:autoSpaceDN w:val="0"/>
        <w:adjustRightInd w:val="0"/>
        <w:spacing w:line="240" w:lineRule="auto"/>
        <w:ind w:left="640" w:hanging="640"/>
        <w:rPr>
          <w:ins w:id="494" w:author="Idit Balachsan" w:date="2020-01-26T14:09:00Z"/>
          <w:sz w:val="19"/>
          <w:szCs w:val="19"/>
        </w:rPr>
      </w:pPr>
    </w:p>
    <w:p w14:paraId="3700520F" w14:textId="2258D2E2" w:rsidR="00603520" w:rsidRDefault="00603520" w:rsidP="00526C73">
      <w:pPr>
        <w:widowControl w:val="0"/>
        <w:autoSpaceDE w:val="0"/>
        <w:autoSpaceDN w:val="0"/>
        <w:adjustRightInd w:val="0"/>
        <w:spacing w:line="240" w:lineRule="auto"/>
        <w:ind w:left="640" w:hanging="640"/>
        <w:rPr>
          <w:ins w:id="495" w:author="Idit Balachsan" w:date="2020-01-26T14:09:00Z"/>
          <w:sz w:val="19"/>
          <w:szCs w:val="19"/>
        </w:rPr>
      </w:pPr>
    </w:p>
    <w:p w14:paraId="449EDBE1" w14:textId="1D660DEC" w:rsidR="00603520" w:rsidRDefault="00603520" w:rsidP="00526C73">
      <w:pPr>
        <w:widowControl w:val="0"/>
        <w:autoSpaceDE w:val="0"/>
        <w:autoSpaceDN w:val="0"/>
        <w:adjustRightInd w:val="0"/>
        <w:spacing w:line="240" w:lineRule="auto"/>
        <w:ind w:left="640" w:hanging="640"/>
        <w:rPr>
          <w:ins w:id="496" w:author="Idit Balachsan" w:date="2020-01-26T14:09:00Z"/>
          <w:sz w:val="19"/>
          <w:szCs w:val="19"/>
        </w:rPr>
      </w:pPr>
    </w:p>
    <w:p w14:paraId="6F30DFA3" w14:textId="4100664D" w:rsidR="00603520" w:rsidRDefault="00603520" w:rsidP="00526C73">
      <w:pPr>
        <w:widowControl w:val="0"/>
        <w:autoSpaceDE w:val="0"/>
        <w:autoSpaceDN w:val="0"/>
        <w:adjustRightInd w:val="0"/>
        <w:spacing w:line="240" w:lineRule="auto"/>
        <w:ind w:left="640" w:hanging="640"/>
        <w:rPr>
          <w:ins w:id="497" w:author="Idit Balachsan" w:date="2020-01-26T14:09:00Z"/>
          <w:sz w:val="19"/>
          <w:szCs w:val="19"/>
        </w:rPr>
      </w:pPr>
    </w:p>
    <w:p w14:paraId="47617C00" w14:textId="01DEF8A6" w:rsidR="00603520" w:rsidRDefault="00603520" w:rsidP="00526C73">
      <w:pPr>
        <w:widowControl w:val="0"/>
        <w:autoSpaceDE w:val="0"/>
        <w:autoSpaceDN w:val="0"/>
        <w:adjustRightInd w:val="0"/>
        <w:spacing w:line="240" w:lineRule="auto"/>
        <w:ind w:left="640" w:hanging="640"/>
        <w:rPr>
          <w:ins w:id="498" w:author="Idit Balachsan" w:date="2020-01-26T14:09:00Z"/>
          <w:sz w:val="19"/>
          <w:szCs w:val="19"/>
        </w:rPr>
      </w:pPr>
    </w:p>
    <w:p w14:paraId="61F5BA51" w14:textId="2AF9903E" w:rsidR="00603520" w:rsidRDefault="00603520" w:rsidP="00526C73">
      <w:pPr>
        <w:widowControl w:val="0"/>
        <w:autoSpaceDE w:val="0"/>
        <w:autoSpaceDN w:val="0"/>
        <w:adjustRightInd w:val="0"/>
        <w:spacing w:line="240" w:lineRule="auto"/>
        <w:ind w:left="640" w:hanging="640"/>
        <w:rPr>
          <w:ins w:id="499" w:author="Idit Balachsan" w:date="2020-01-26T14:09:00Z"/>
          <w:sz w:val="19"/>
          <w:szCs w:val="19"/>
        </w:rPr>
      </w:pPr>
    </w:p>
    <w:p w14:paraId="431F6AB2" w14:textId="274D1624" w:rsidR="00603520" w:rsidRDefault="00603520" w:rsidP="00526C73">
      <w:pPr>
        <w:widowControl w:val="0"/>
        <w:autoSpaceDE w:val="0"/>
        <w:autoSpaceDN w:val="0"/>
        <w:adjustRightInd w:val="0"/>
        <w:spacing w:line="240" w:lineRule="auto"/>
        <w:ind w:left="640" w:hanging="640"/>
        <w:rPr>
          <w:ins w:id="500" w:author="Idit Balachsan" w:date="2020-01-26T14:09:00Z"/>
          <w:sz w:val="19"/>
          <w:szCs w:val="19"/>
        </w:rPr>
      </w:pPr>
    </w:p>
    <w:p w14:paraId="535736FF" w14:textId="53E5BF42" w:rsidR="00603520" w:rsidRDefault="00603520" w:rsidP="00526C73">
      <w:pPr>
        <w:widowControl w:val="0"/>
        <w:autoSpaceDE w:val="0"/>
        <w:autoSpaceDN w:val="0"/>
        <w:adjustRightInd w:val="0"/>
        <w:spacing w:line="240" w:lineRule="auto"/>
        <w:ind w:left="640" w:hanging="640"/>
        <w:rPr>
          <w:ins w:id="501" w:author="Idit Balachsan" w:date="2020-01-26T14:09:00Z"/>
          <w:sz w:val="19"/>
          <w:szCs w:val="19"/>
        </w:rPr>
      </w:pPr>
    </w:p>
    <w:p w14:paraId="2FE73306" w14:textId="539D442C" w:rsidR="00603520" w:rsidRDefault="00603520" w:rsidP="00526C73">
      <w:pPr>
        <w:widowControl w:val="0"/>
        <w:autoSpaceDE w:val="0"/>
        <w:autoSpaceDN w:val="0"/>
        <w:adjustRightInd w:val="0"/>
        <w:spacing w:line="240" w:lineRule="auto"/>
        <w:ind w:left="640" w:hanging="640"/>
        <w:rPr>
          <w:ins w:id="502" w:author="Idit Balachsan" w:date="2020-01-26T14:09:00Z"/>
          <w:sz w:val="19"/>
          <w:szCs w:val="19"/>
        </w:rPr>
      </w:pPr>
    </w:p>
    <w:p w14:paraId="534D2167" w14:textId="510748F4" w:rsidR="00603520" w:rsidRDefault="00603520" w:rsidP="00526C73">
      <w:pPr>
        <w:widowControl w:val="0"/>
        <w:autoSpaceDE w:val="0"/>
        <w:autoSpaceDN w:val="0"/>
        <w:adjustRightInd w:val="0"/>
        <w:spacing w:line="240" w:lineRule="auto"/>
        <w:ind w:left="640" w:hanging="640"/>
        <w:rPr>
          <w:ins w:id="503" w:author="Idit Balachsan" w:date="2020-01-26T14:09:00Z"/>
          <w:sz w:val="19"/>
          <w:szCs w:val="19"/>
        </w:rPr>
      </w:pPr>
    </w:p>
    <w:p w14:paraId="1F869EFF" w14:textId="2780C49B" w:rsidR="00603520" w:rsidRDefault="00603520" w:rsidP="00526C73">
      <w:pPr>
        <w:widowControl w:val="0"/>
        <w:autoSpaceDE w:val="0"/>
        <w:autoSpaceDN w:val="0"/>
        <w:adjustRightInd w:val="0"/>
        <w:spacing w:line="240" w:lineRule="auto"/>
        <w:ind w:left="640" w:hanging="640"/>
        <w:rPr>
          <w:ins w:id="504" w:author="Idit Balachsan" w:date="2020-01-27T12:58:00Z"/>
          <w:sz w:val="19"/>
          <w:szCs w:val="19"/>
        </w:rPr>
      </w:pPr>
    </w:p>
    <w:p w14:paraId="12033DA9" w14:textId="21613D96" w:rsidR="0002340A" w:rsidRDefault="0002340A" w:rsidP="00526C73">
      <w:pPr>
        <w:widowControl w:val="0"/>
        <w:autoSpaceDE w:val="0"/>
        <w:autoSpaceDN w:val="0"/>
        <w:adjustRightInd w:val="0"/>
        <w:spacing w:line="240" w:lineRule="auto"/>
        <w:ind w:left="640" w:hanging="640"/>
        <w:rPr>
          <w:ins w:id="505" w:author="Idit Balachsan" w:date="2020-01-27T12:58:00Z"/>
          <w:sz w:val="19"/>
          <w:szCs w:val="19"/>
        </w:rPr>
      </w:pPr>
    </w:p>
    <w:p w14:paraId="2A845805" w14:textId="77777777" w:rsidR="0002340A" w:rsidRDefault="0002340A" w:rsidP="00526C73">
      <w:pPr>
        <w:widowControl w:val="0"/>
        <w:autoSpaceDE w:val="0"/>
        <w:autoSpaceDN w:val="0"/>
        <w:adjustRightInd w:val="0"/>
        <w:spacing w:line="240" w:lineRule="auto"/>
        <w:ind w:left="640" w:hanging="640"/>
        <w:rPr>
          <w:ins w:id="506" w:author="Idit Balachsan" w:date="2020-01-26T14:09:00Z"/>
          <w:sz w:val="19"/>
          <w:szCs w:val="19"/>
        </w:rPr>
      </w:pPr>
    </w:p>
    <w:p w14:paraId="11567231" w14:textId="7C4D486A" w:rsidR="00603520" w:rsidRDefault="00603520" w:rsidP="00526C73">
      <w:pPr>
        <w:widowControl w:val="0"/>
        <w:autoSpaceDE w:val="0"/>
        <w:autoSpaceDN w:val="0"/>
        <w:adjustRightInd w:val="0"/>
        <w:spacing w:line="240" w:lineRule="auto"/>
        <w:ind w:left="640" w:hanging="640"/>
        <w:rPr>
          <w:ins w:id="507" w:author="Idit Balachsan" w:date="2020-01-26T14:12:00Z"/>
          <w:sz w:val="19"/>
          <w:szCs w:val="19"/>
        </w:rPr>
      </w:pPr>
    </w:p>
    <w:p w14:paraId="7F5ABA95" w14:textId="77777777" w:rsidR="006817D6" w:rsidRDefault="006817D6" w:rsidP="00526C73">
      <w:pPr>
        <w:widowControl w:val="0"/>
        <w:autoSpaceDE w:val="0"/>
        <w:autoSpaceDN w:val="0"/>
        <w:adjustRightInd w:val="0"/>
        <w:spacing w:line="240" w:lineRule="auto"/>
        <w:ind w:left="640" w:hanging="640"/>
        <w:rPr>
          <w:sz w:val="19"/>
          <w:szCs w:val="19"/>
        </w:rPr>
      </w:pPr>
    </w:p>
    <w:p w14:paraId="783016CC" w14:textId="0364FA72" w:rsidR="0069712C" w:rsidRDefault="002C4083" w:rsidP="007C6278">
      <w:pPr>
        <w:pStyle w:val="Heading1"/>
      </w:pPr>
      <w:bookmarkStart w:id="508" w:name="_Toc31024320"/>
      <w:r>
        <w:lastRenderedPageBreak/>
        <w:t>Appendi</w:t>
      </w:r>
      <w:r w:rsidR="008A424D">
        <w:t>ces</w:t>
      </w:r>
      <w:bookmarkEnd w:id="508"/>
    </w:p>
    <w:bookmarkEnd w:id="463"/>
    <w:p w14:paraId="0DA7E263" w14:textId="77777777" w:rsidR="003A6926" w:rsidRPr="003A6926" w:rsidRDefault="003A6926" w:rsidP="00121906">
      <w:pPr>
        <w:rPr>
          <w:ins w:id="509" w:author="Idit Balachsan" w:date="2020-01-27T12:39:00Z"/>
        </w:rPr>
      </w:pPr>
    </w:p>
    <w:p w14:paraId="2FF3E0AC" w14:textId="21E9B814" w:rsidR="00AF2A29" w:rsidRDefault="005B0747" w:rsidP="00E87BA7">
      <w:pPr>
        <w:pStyle w:val="Heading2"/>
      </w:pPr>
      <w:bookmarkStart w:id="510" w:name="_Toc31024321"/>
      <w:r>
        <w:t xml:space="preserve">Appendix </w:t>
      </w:r>
      <w:del w:id="511" w:author="Idit Balachsan" w:date="2020-01-27T12:39:00Z">
        <w:r w:rsidDel="00A459E1">
          <w:delText>A</w:delText>
        </w:r>
      </w:del>
      <w:ins w:id="512" w:author="Idit Balachsan" w:date="2020-01-27T12:58:00Z">
        <w:r w:rsidR="0002340A">
          <w:t>A</w:t>
        </w:r>
      </w:ins>
      <w:bookmarkEnd w:id="510"/>
    </w:p>
    <w:p w14:paraId="7A045141" w14:textId="12AE2E7D" w:rsidR="00AF2A29" w:rsidRDefault="00AF2A29" w:rsidP="00E87BA7"/>
    <w:p w14:paraId="0D38D886" w14:textId="2CAE4406" w:rsidR="002A4954" w:rsidRPr="002A4954" w:rsidRDefault="002A4954" w:rsidP="00E87BA7">
      <w:pPr>
        <w:pStyle w:val="Caption"/>
        <w:keepNext/>
        <w:spacing w:line="276" w:lineRule="auto"/>
        <w:rPr>
          <w:rFonts w:ascii="David" w:hAnsi="David" w:cs="David"/>
          <w:i w:val="0"/>
          <w:iCs w:val="0"/>
          <w:color w:val="000000" w:themeColor="text1"/>
          <w:sz w:val="20"/>
          <w:szCs w:val="20"/>
        </w:rPr>
      </w:pPr>
      <w:bookmarkStart w:id="513" w:name="_Ref14990771"/>
      <w:r w:rsidRPr="002A4954">
        <w:rPr>
          <w:rFonts w:ascii="David" w:hAnsi="David" w:cs="David"/>
          <w:b/>
          <w:bCs/>
          <w:i w:val="0"/>
          <w:iCs w:val="0"/>
          <w:color w:val="000000" w:themeColor="text1"/>
          <w:sz w:val="20"/>
          <w:szCs w:val="20"/>
        </w:rPr>
        <w:t xml:space="preserve">Table </w:t>
      </w:r>
      <w:r w:rsidRPr="002A4954">
        <w:rPr>
          <w:rFonts w:ascii="David" w:hAnsi="David" w:cs="David"/>
          <w:b/>
          <w:bCs/>
          <w:i w:val="0"/>
          <w:iCs w:val="0"/>
          <w:color w:val="000000" w:themeColor="text1"/>
          <w:sz w:val="20"/>
          <w:szCs w:val="20"/>
        </w:rPr>
        <w:fldChar w:fldCharType="begin"/>
      </w:r>
      <w:r w:rsidRPr="002A4954">
        <w:rPr>
          <w:rFonts w:ascii="David" w:hAnsi="David" w:cs="David"/>
          <w:b/>
          <w:bCs/>
          <w:i w:val="0"/>
          <w:iCs w:val="0"/>
          <w:color w:val="000000" w:themeColor="text1"/>
          <w:sz w:val="20"/>
          <w:szCs w:val="20"/>
        </w:rPr>
        <w:instrText xml:space="preserve"> SEQ Table \* ARABIC </w:instrText>
      </w:r>
      <w:r w:rsidRPr="002A4954">
        <w:rPr>
          <w:rFonts w:ascii="David" w:hAnsi="David" w:cs="David"/>
          <w:b/>
          <w:bCs/>
          <w:i w:val="0"/>
          <w:iCs w:val="0"/>
          <w:color w:val="000000" w:themeColor="text1"/>
          <w:sz w:val="20"/>
          <w:szCs w:val="20"/>
        </w:rPr>
        <w:fldChar w:fldCharType="separate"/>
      </w:r>
      <w:r w:rsidR="00587E2C">
        <w:rPr>
          <w:rFonts w:ascii="David" w:hAnsi="David" w:cs="David"/>
          <w:b/>
          <w:bCs/>
          <w:i w:val="0"/>
          <w:iCs w:val="0"/>
          <w:noProof/>
          <w:color w:val="000000" w:themeColor="text1"/>
          <w:sz w:val="20"/>
          <w:szCs w:val="20"/>
        </w:rPr>
        <w:t>2</w:t>
      </w:r>
      <w:r w:rsidRPr="002A4954">
        <w:rPr>
          <w:rFonts w:ascii="David" w:hAnsi="David" w:cs="David"/>
          <w:b/>
          <w:bCs/>
          <w:i w:val="0"/>
          <w:iCs w:val="0"/>
          <w:color w:val="000000" w:themeColor="text1"/>
          <w:sz w:val="20"/>
          <w:szCs w:val="20"/>
        </w:rPr>
        <w:fldChar w:fldCharType="end"/>
      </w:r>
      <w:bookmarkEnd w:id="513"/>
      <w:r w:rsidRPr="002A4954">
        <w:rPr>
          <w:rFonts w:ascii="David" w:hAnsi="David" w:cs="David"/>
          <w:b/>
          <w:bCs/>
          <w:i w:val="0"/>
          <w:iCs w:val="0"/>
          <w:color w:val="000000" w:themeColor="text1"/>
          <w:sz w:val="20"/>
          <w:szCs w:val="20"/>
        </w:rPr>
        <w:t xml:space="preserve">. </w:t>
      </w:r>
      <w:r w:rsidR="00D72C98">
        <w:rPr>
          <w:rFonts w:ascii="David" w:hAnsi="David" w:cs="David"/>
          <w:i w:val="0"/>
          <w:iCs w:val="0"/>
          <w:color w:val="000000" w:themeColor="text1"/>
          <w:sz w:val="20"/>
          <w:szCs w:val="20"/>
        </w:rPr>
        <w:t xml:space="preserve">Standard deviation of wind azimuth angle </w:t>
      </w:r>
      <w:r w:rsidR="002C7369">
        <w:rPr>
          <w:rFonts w:ascii="David" w:hAnsi="David" w:cs="David"/>
          <w:i w:val="0"/>
          <w:iCs w:val="0"/>
          <w:color w:val="000000" w:themeColor="text1"/>
          <w:sz w:val="20"/>
          <w:szCs w:val="20"/>
        </w:rPr>
        <w:t>(</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A</m:t>
            </m:r>
          </m:sub>
        </m:sSub>
      </m:oMath>
      <w:r w:rsidR="002C7369" w:rsidRPr="004218D1">
        <w:rPr>
          <w:rFonts w:ascii="David" w:hAnsi="David" w:cs="David"/>
          <w:i w:val="0"/>
          <w:iCs w:val="0"/>
          <w:color w:val="000000" w:themeColor="text1"/>
          <w:sz w:val="20"/>
          <w:szCs w:val="20"/>
        </w:rPr>
        <w:t xml:space="preserve">) for initial estimate of Pasquill-Gifford stability category. For use with </w:t>
      </w:r>
      <w:r w:rsidR="005C015E" w:rsidRPr="005C015E">
        <w:rPr>
          <w:rFonts w:ascii="David" w:hAnsi="David" w:cs="David"/>
          <w:i w:val="0"/>
          <w:iCs w:val="0"/>
          <w:color w:val="000000" w:themeColor="text1"/>
          <w:sz w:val="20"/>
          <w:szCs w:val="20"/>
        </w:rPr>
        <w:fldChar w:fldCharType="begin"/>
      </w:r>
      <w:r w:rsidR="005C015E" w:rsidRPr="005C015E">
        <w:rPr>
          <w:rFonts w:ascii="David" w:hAnsi="David" w:cs="David"/>
          <w:i w:val="0"/>
          <w:iCs w:val="0"/>
          <w:color w:val="000000" w:themeColor="text1"/>
          <w:sz w:val="20"/>
          <w:szCs w:val="20"/>
        </w:rPr>
        <w:instrText xml:space="preserve"> REF _Ref14990742 \h  \* MERGEFORMAT </w:instrText>
      </w:r>
      <w:r w:rsidR="005C015E" w:rsidRPr="005C015E">
        <w:rPr>
          <w:rFonts w:ascii="David" w:hAnsi="David" w:cs="David"/>
          <w:i w:val="0"/>
          <w:iCs w:val="0"/>
          <w:color w:val="000000" w:themeColor="text1"/>
          <w:sz w:val="20"/>
          <w:szCs w:val="20"/>
        </w:rPr>
      </w:r>
      <w:r w:rsidR="005C015E" w:rsidRPr="005C015E">
        <w:rPr>
          <w:rFonts w:ascii="David" w:hAnsi="David" w:cs="David"/>
          <w:i w:val="0"/>
          <w:iCs w:val="0"/>
          <w:color w:val="000000" w:themeColor="text1"/>
          <w:sz w:val="20"/>
          <w:szCs w:val="20"/>
        </w:rPr>
        <w:fldChar w:fldCharType="separate"/>
      </w:r>
      <w:r w:rsidR="00587E2C" w:rsidRPr="00587E2C">
        <w:rPr>
          <w:rFonts w:ascii="David" w:hAnsi="David" w:cs="David"/>
          <w:i w:val="0"/>
          <w:iCs w:val="0"/>
          <w:color w:val="000000" w:themeColor="text1"/>
          <w:sz w:val="20"/>
          <w:szCs w:val="20"/>
        </w:rPr>
        <w:t>Table 3</w:t>
      </w:r>
      <w:r w:rsidR="005C015E" w:rsidRPr="005C015E">
        <w:rPr>
          <w:rFonts w:ascii="David" w:hAnsi="David" w:cs="David"/>
          <w:i w:val="0"/>
          <w:iCs w:val="0"/>
          <w:color w:val="000000" w:themeColor="text1"/>
          <w:sz w:val="20"/>
          <w:szCs w:val="20"/>
        </w:rPr>
        <w:fldChar w:fldCharType="end"/>
      </w:r>
      <w:r w:rsidR="002C7369" w:rsidRPr="004218D1">
        <w:rPr>
          <w:rFonts w:ascii="David" w:hAnsi="David" w:cs="David"/>
          <w:i w:val="0"/>
          <w:iCs w:val="0"/>
          <w:color w:val="000000" w:themeColor="text1"/>
          <w:sz w:val="20"/>
          <w:szCs w:val="20"/>
        </w:rPr>
        <w:t xml:space="preserve"> </w:t>
      </w:r>
      <w:r w:rsidR="001466BA" w:rsidRPr="004218D1">
        <w:rPr>
          <w:rFonts w:ascii="David" w:hAnsi="David" w:cs="David"/>
          <w:i w:val="0"/>
          <w:iCs w:val="0"/>
          <w:color w:val="000000" w:themeColor="text1"/>
          <w:sz w:val="20"/>
          <w:szCs w:val="20"/>
        </w:rPr>
        <w:fldChar w:fldCharType="begin" w:fldLock="1"/>
      </w:r>
      <w:r w:rsidR="00B577D6">
        <w:rPr>
          <w:rFonts w:ascii="David" w:hAnsi="David" w:cs="David"/>
          <w:i w:val="0"/>
          <w:iCs w:val="0"/>
          <w:color w:val="000000" w:themeColor="text1"/>
          <w:sz w:val="20"/>
          <w:szCs w:val="20"/>
        </w:rPr>
        <w:instrText>ADDIN CSL_CITATION {"citationItems":[{"id":"ITEM-1","itemData":{"ISBN":"1428901949","abstract":"This document updates the June 1987 EPA document, \"On-Site Meteorological Program Guidance for Regulatory Modeling Applications\", EPA-450/4-87-013. The most significant change is the replacement of Section 9 with more comprehensive guidance on remote sensing and conventional radiosonde technologies for use in upper-air meteorological monitoring; previously this section provided guidance on the use of sodar technology. The other significant change is the addition to Section 8 (Quality Assurance) of material covering data validation for upper-air meteorological measurements. These changes incorporate guidance developed during the workshop on upper-air meteorological monitoring in July 1998","author":[{"dropping-particle":"","family":"USEPA- United States Environmental Protection Agency","given":"","non-dropping-particle":"","parse-names":false,"suffix":""}],"container-title":"Epa-454/R-99-005","id":"ITEM-1","issued":{"date-parts":[["2000"]]},"page":"171","title":"Meteorological Monitoring Guidance for Regulatory Modeling Applications","type":"article-journal"},"uris":["http://www.mendeley.com/documents/?uuid=e6f35ba1-8d3e-4ce9-ad65-6410640c7c8b"]}],"mendeley":{"formattedCitation":"[64]","plainTextFormattedCitation":"[64]","previouslyFormattedCitation":"[64]"},"properties":{"noteIndex":0},"schema":"https://github.com/citation-style-language/schema/raw/master/csl-citation.json"}</w:instrText>
      </w:r>
      <w:r w:rsidR="001466BA" w:rsidRPr="004218D1">
        <w:rPr>
          <w:rFonts w:ascii="David" w:hAnsi="David" w:cs="David"/>
          <w:i w:val="0"/>
          <w:iCs w:val="0"/>
          <w:color w:val="000000" w:themeColor="text1"/>
          <w:sz w:val="20"/>
          <w:szCs w:val="20"/>
        </w:rPr>
        <w:fldChar w:fldCharType="separate"/>
      </w:r>
      <w:r w:rsidR="00894D8D" w:rsidRPr="00894D8D">
        <w:rPr>
          <w:rFonts w:ascii="David" w:hAnsi="David" w:cs="David"/>
          <w:i w:val="0"/>
          <w:iCs w:val="0"/>
          <w:noProof/>
          <w:color w:val="000000" w:themeColor="text1"/>
          <w:sz w:val="20"/>
          <w:szCs w:val="20"/>
        </w:rPr>
        <w:t>[64]</w:t>
      </w:r>
      <w:r w:rsidR="001466BA" w:rsidRPr="004218D1">
        <w:rPr>
          <w:rFonts w:ascii="David" w:hAnsi="David" w:cs="David"/>
          <w:i w:val="0"/>
          <w:iCs w:val="0"/>
          <w:color w:val="000000" w:themeColor="text1"/>
          <w:sz w:val="20"/>
          <w:szCs w:val="20"/>
        </w:rPr>
        <w:fldChar w:fldCharType="end"/>
      </w:r>
      <w:r w:rsidR="001466BA" w:rsidRPr="004218D1">
        <w:rPr>
          <w:rFonts w:ascii="David" w:hAnsi="David" w:cs="David"/>
          <w:i w:val="0"/>
          <w:iCs w:val="0"/>
          <w:color w:val="000000" w:themeColor="text1"/>
          <w:sz w:val="20"/>
          <w:szCs w:val="20"/>
        </w:rPr>
        <w:t>.</w:t>
      </w:r>
      <w:r w:rsidR="001466BA">
        <w:rPr>
          <w:rFonts w:ascii="David" w:hAnsi="David" w:cs="David"/>
          <w:i w:val="0"/>
          <w:color w:val="000000"/>
        </w:rPr>
        <w:t xml:space="preserve"> </w:t>
      </w:r>
    </w:p>
    <w:p w14:paraId="3F3A3F43" w14:textId="2159B517" w:rsidR="00AF2A29" w:rsidRDefault="00420167" w:rsidP="00E87BA7">
      <w:r>
        <w:rPr>
          <w:noProof/>
        </w:rPr>
        <w:drawing>
          <wp:inline distT="0" distB="0" distL="0" distR="0" wp14:anchorId="0984FD50" wp14:editId="7FEF9DD5">
            <wp:extent cx="5758886" cy="1849902"/>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7-06 at 9.47.51.png"/>
                    <pic:cNvPicPr/>
                  </pic:nvPicPr>
                  <pic:blipFill rotWithShape="1">
                    <a:blip r:embed="rId24" cstate="print">
                      <a:extLst>
                        <a:ext uri="{28A0092B-C50C-407E-A947-70E740481C1C}">
                          <a14:useLocalDpi xmlns:a14="http://schemas.microsoft.com/office/drawing/2010/main" val="0"/>
                        </a:ext>
                      </a:extLst>
                    </a:blip>
                    <a:srcRect t="17077" b="21391"/>
                    <a:stretch/>
                  </pic:blipFill>
                  <pic:spPr bwMode="auto">
                    <a:xfrm>
                      <a:off x="0" y="0"/>
                      <a:ext cx="5759450" cy="1850083"/>
                    </a:xfrm>
                    <a:prstGeom prst="rect">
                      <a:avLst/>
                    </a:prstGeom>
                    <a:ln>
                      <a:noFill/>
                    </a:ln>
                    <a:extLst>
                      <a:ext uri="{53640926-AAD7-44D8-BBD7-CCE9431645EC}">
                        <a14:shadowObscured xmlns:a14="http://schemas.microsoft.com/office/drawing/2010/main"/>
                      </a:ext>
                    </a:extLst>
                  </pic:spPr>
                </pic:pic>
              </a:graphicData>
            </a:graphic>
          </wp:inline>
        </w:drawing>
      </w:r>
    </w:p>
    <w:p w14:paraId="7CE5B39D" w14:textId="13289369" w:rsidR="00AF2A29" w:rsidRDefault="00AF2A29" w:rsidP="00E87BA7"/>
    <w:p w14:paraId="16ABE2E9" w14:textId="0173A847" w:rsidR="00AF2A29" w:rsidRDefault="00AF2A29" w:rsidP="00E87BA7"/>
    <w:p w14:paraId="4D0B6231" w14:textId="48C2D232" w:rsidR="00420167" w:rsidRDefault="00420167" w:rsidP="00E87BA7"/>
    <w:p w14:paraId="750691F7" w14:textId="181AADB7" w:rsidR="00420167" w:rsidRDefault="00420167" w:rsidP="00E87BA7"/>
    <w:p w14:paraId="5286F80E" w14:textId="1EE7223B" w:rsidR="00420167" w:rsidRDefault="00420167" w:rsidP="00E87BA7"/>
    <w:p w14:paraId="2418EF8D" w14:textId="6BAABDF3" w:rsidR="00420167" w:rsidRDefault="00420167" w:rsidP="00E87BA7"/>
    <w:p w14:paraId="1046094B" w14:textId="69DF3904" w:rsidR="00420167" w:rsidRDefault="00420167" w:rsidP="00E87BA7"/>
    <w:p w14:paraId="339B4631" w14:textId="3C6781DD" w:rsidR="00420167" w:rsidRDefault="00420167" w:rsidP="00E87BA7">
      <w:pPr>
        <w:rPr>
          <w:ins w:id="514" w:author="Idit Balachsan" w:date="2020-01-26T14:09:00Z"/>
        </w:rPr>
      </w:pPr>
    </w:p>
    <w:p w14:paraId="69EDE0BC" w14:textId="65D38A40" w:rsidR="00603520" w:rsidRDefault="00603520" w:rsidP="00E87BA7">
      <w:pPr>
        <w:rPr>
          <w:ins w:id="515" w:author="Idit Balachsan" w:date="2020-01-26T14:09:00Z"/>
        </w:rPr>
      </w:pPr>
    </w:p>
    <w:p w14:paraId="7F6BA00C" w14:textId="5EE7F4A7" w:rsidR="00603520" w:rsidRDefault="00603520" w:rsidP="00E87BA7">
      <w:pPr>
        <w:rPr>
          <w:ins w:id="516" w:author="Idit Balachsan" w:date="2020-01-26T14:09:00Z"/>
        </w:rPr>
      </w:pPr>
    </w:p>
    <w:p w14:paraId="03A19419" w14:textId="68BB25FF" w:rsidR="00603520" w:rsidRDefault="00603520" w:rsidP="00E87BA7">
      <w:pPr>
        <w:rPr>
          <w:ins w:id="517" w:author="Idit Balachsan" w:date="2020-01-26T14:09:00Z"/>
        </w:rPr>
      </w:pPr>
    </w:p>
    <w:p w14:paraId="6EAD9A33" w14:textId="15018C51" w:rsidR="00603520" w:rsidRDefault="00603520" w:rsidP="00E87BA7">
      <w:pPr>
        <w:rPr>
          <w:ins w:id="518" w:author="Idit Balachsan" w:date="2020-01-26T14:09:00Z"/>
        </w:rPr>
      </w:pPr>
    </w:p>
    <w:p w14:paraId="7770C794" w14:textId="3CA575E5" w:rsidR="00603520" w:rsidRDefault="00603520" w:rsidP="00E87BA7">
      <w:pPr>
        <w:rPr>
          <w:ins w:id="519" w:author="Idit Balachsan" w:date="2020-01-26T14:09:00Z"/>
        </w:rPr>
      </w:pPr>
    </w:p>
    <w:p w14:paraId="32A8B938" w14:textId="0DD669D2" w:rsidR="00603520" w:rsidRDefault="00603520" w:rsidP="00E87BA7">
      <w:pPr>
        <w:rPr>
          <w:ins w:id="520" w:author="Idit Balachsan" w:date="2020-01-26T14:09:00Z"/>
        </w:rPr>
      </w:pPr>
    </w:p>
    <w:p w14:paraId="75A653E9" w14:textId="08EDFB72" w:rsidR="00603520" w:rsidRDefault="00603520" w:rsidP="00E87BA7">
      <w:pPr>
        <w:rPr>
          <w:ins w:id="521" w:author="Idit Balachsan" w:date="2020-01-26T14:09:00Z"/>
        </w:rPr>
      </w:pPr>
    </w:p>
    <w:p w14:paraId="2CD40A2C" w14:textId="5D9717F1" w:rsidR="00603520" w:rsidRDefault="00603520" w:rsidP="00E87BA7">
      <w:pPr>
        <w:rPr>
          <w:ins w:id="522" w:author="Idit Balachsan" w:date="2020-01-26T14:09:00Z"/>
        </w:rPr>
      </w:pPr>
    </w:p>
    <w:p w14:paraId="087E7037" w14:textId="75A3A486" w:rsidR="00603520" w:rsidRDefault="00603520" w:rsidP="00E87BA7">
      <w:pPr>
        <w:rPr>
          <w:ins w:id="523" w:author="Idit Balachsan" w:date="2020-01-26T14:09:00Z"/>
        </w:rPr>
      </w:pPr>
    </w:p>
    <w:p w14:paraId="21EBB1E0" w14:textId="6A13A854" w:rsidR="00603520" w:rsidRDefault="00603520" w:rsidP="00E87BA7">
      <w:pPr>
        <w:rPr>
          <w:ins w:id="524" w:author="Idit Balachsan" w:date="2020-01-26T14:09:00Z"/>
        </w:rPr>
      </w:pPr>
    </w:p>
    <w:p w14:paraId="0F2D8313" w14:textId="600A1A3C" w:rsidR="00603520" w:rsidRDefault="00603520" w:rsidP="00E87BA7">
      <w:pPr>
        <w:rPr>
          <w:ins w:id="525" w:author="Idit Balachsan" w:date="2020-01-26T14:09:00Z"/>
        </w:rPr>
      </w:pPr>
    </w:p>
    <w:p w14:paraId="7E9D61AF" w14:textId="1D97831C" w:rsidR="00603520" w:rsidRDefault="00603520" w:rsidP="00E87BA7">
      <w:pPr>
        <w:rPr>
          <w:ins w:id="526" w:author="Idit Balachsan" w:date="2020-01-26T14:11:00Z"/>
        </w:rPr>
      </w:pPr>
    </w:p>
    <w:p w14:paraId="588D8CD5" w14:textId="678806A3" w:rsidR="006817D6" w:rsidRDefault="006817D6" w:rsidP="00E87BA7">
      <w:pPr>
        <w:rPr>
          <w:ins w:id="527" w:author="Idit Balachsan" w:date="2020-01-26T14:11:00Z"/>
        </w:rPr>
      </w:pPr>
    </w:p>
    <w:p w14:paraId="533558FB" w14:textId="77777777" w:rsidR="00603520" w:rsidDel="006817D6" w:rsidRDefault="00603520" w:rsidP="00E87BA7">
      <w:pPr>
        <w:rPr>
          <w:del w:id="528" w:author="Idit Balachsan" w:date="2020-01-26T14:12:00Z"/>
        </w:rPr>
      </w:pPr>
    </w:p>
    <w:p w14:paraId="4E1A9922" w14:textId="6D719DF7" w:rsidR="00420167" w:rsidRDefault="00420167" w:rsidP="00E87BA7"/>
    <w:p w14:paraId="3AC60D29" w14:textId="5AF39E42" w:rsidR="00420167" w:rsidRDefault="00420167" w:rsidP="00E87BA7"/>
    <w:p w14:paraId="5B6E36AB" w14:textId="77777777" w:rsidR="00420167" w:rsidRPr="00AF2A29" w:rsidRDefault="00420167" w:rsidP="00E87BA7"/>
    <w:p w14:paraId="01BECB0D" w14:textId="4F099A03" w:rsidR="00BD6BC6" w:rsidRDefault="00AB3119" w:rsidP="00E87BA7">
      <w:pPr>
        <w:pStyle w:val="Heading2"/>
      </w:pPr>
      <w:bookmarkStart w:id="529" w:name="_Toc31024322"/>
      <w:r>
        <w:lastRenderedPageBreak/>
        <w:t>Appendix</w:t>
      </w:r>
      <w:r w:rsidR="00BD6BC6">
        <w:t xml:space="preserve"> </w:t>
      </w:r>
      <w:del w:id="530" w:author="Idit Balachsan" w:date="2020-01-27T12:39:00Z">
        <w:r w:rsidR="00F55165" w:rsidDel="00A459E1">
          <w:delText>B</w:delText>
        </w:r>
        <w:r w:rsidR="00BD6BC6" w:rsidDel="00A459E1">
          <w:delText xml:space="preserve"> </w:delText>
        </w:r>
      </w:del>
      <w:ins w:id="531" w:author="Idit Balachsan" w:date="2020-01-27T12:58:00Z">
        <w:r w:rsidR="0002340A">
          <w:t>B</w:t>
        </w:r>
      </w:ins>
      <w:bookmarkEnd w:id="529"/>
      <w:ins w:id="532" w:author="Idit Balachsan" w:date="2020-01-27T12:39:00Z">
        <w:r w:rsidR="00A459E1">
          <w:t xml:space="preserve"> </w:t>
        </w:r>
      </w:ins>
    </w:p>
    <w:p w14:paraId="39C06EC0" w14:textId="0AD5F0B2" w:rsidR="0069712C" w:rsidRPr="00A10451" w:rsidRDefault="0069712C" w:rsidP="00E87BA7">
      <w:pPr>
        <w:widowControl w:val="0"/>
        <w:autoSpaceDE w:val="0"/>
        <w:autoSpaceDN w:val="0"/>
        <w:adjustRightInd w:val="0"/>
        <w:rPr>
          <w:rFonts w:cs="David"/>
          <w:color w:val="000000" w:themeColor="text1"/>
        </w:rPr>
      </w:pPr>
    </w:p>
    <w:p w14:paraId="48A70D2E" w14:textId="60C76469" w:rsidR="00541696" w:rsidRPr="00541696" w:rsidRDefault="00541696" w:rsidP="00E87BA7">
      <w:pPr>
        <w:pStyle w:val="Caption"/>
        <w:keepNext/>
        <w:spacing w:line="276" w:lineRule="auto"/>
        <w:rPr>
          <w:rFonts w:ascii="David" w:hAnsi="David" w:cs="David"/>
          <w:i w:val="0"/>
          <w:iCs w:val="0"/>
          <w:color w:val="000000" w:themeColor="text1"/>
          <w:sz w:val="20"/>
          <w:szCs w:val="20"/>
        </w:rPr>
      </w:pPr>
      <w:bookmarkStart w:id="533" w:name="_Ref14990742"/>
      <w:r w:rsidRPr="004218D1">
        <w:rPr>
          <w:rFonts w:ascii="David" w:hAnsi="David" w:cs="David"/>
          <w:b/>
          <w:bCs/>
          <w:i w:val="0"/>
          <w:iCs w:val="0"/>
          <w:color w:val="000000" w:themeColor="text1"/>
          <w:sz w:val="20"/>
          <w:szCs w:val="20"/>
        </w:rPr>
        <w:t xml:space="preserve">Table </w:t>
      </w:r>
      <w:r w:rsidRPr="004218D1">
        <w:rPr>
          <w:rFonts w:ascii="David" w:hAnsi="David" w:cs="David"/>
          <w:b/>
          <w:bCs/>
          <w:i w:val="0"/>
          <w:iCs w:val="0"/>
          <w:color w:val="000000" w:themeColor="text1"/>
          <w:sz w:val="20"/>
          <w:szCs w:val="20"/>
        </w:rPr>
        <w:fldChar w:fldCharType="begin"/>
      </w:r>
      <w:r w:rsidRPr="004218D1">
        <w:rPr>
          <w:rFonts w:ascii="David" w:hAnsi="David" w:cs="David"/>
          <w:b/>
          <w:bCs/>
          <w:i w:val="0"/>
          <w:iCs w:val="0"/>
          <w:color w:val="000000" w:themeColor="text1"/>
          <w:sz w:val="20"/>
          <w:szCs w:val="20"/>
        </w:rPr>
        <w:instrText xml:space="preserve"> SEQ Table \* ARABIC </w:instrText>
      </w:r>
      <w:r w:rsidRPr="004218D1">
        <w:rPr>
          <w:rFonts w:ascii="David" w:hAnsi="David" w:cs="David"/>
          <w:b/>
          <w:bCs/>
          <w:i w:val="0"/>
          <w:iCs w:val="0"/>
          <w:color w:val="000000" w:themeColor="text1"/>
          <w:sz w:val="20"/>
          <w:szCs w:val="20"/>
        </w:rPr>
        <w:fldChar w:fldCharType="separate"/>
      </w:r>
      <w:r w:rsidR="00587E2C">
        <w:rPr>
          <w:rFonts w:ascii="David" w:hAnsi="David" w:cs="David"/>
          <w:b/>
          <w:bCs/>
          <w:i w:val="0"/>
          <w:iCs w:val="0"/>
          <w:noProof/>
          <w:color w:val="000000" w:themeColor="text1"/>
          <w:sz w:val="20"/>
          <w:szCs w:val="20"/>
        </w:rPr>
        <w:t>3</w:t>
      </w:r>
      <w:r w:rsidRPr="004218D1">
        <w:rPr>
          <w:rFonts w:ascii="David" w:hAnsi="David" w:cs="David"/>
          <w:b/>
          <w:bCs/>
          <w:i w:val="0"/>
          <w:iCs w:val="0"/>
          <w:color w:val="000000" w:themeColor="text1"/>
          <w:sz w:val="20"/>
          <w:szCs w:val="20"/>
        </w:rPr>
        <w:fldChar w:fldCharType="end"/>
      </w:r>
      <w:bookmarkEnd w:id="533"/>
      <w:r w:rsidRPr="004218D1">
        <w:rPr>
          <w:rFonts w:ascii="David" w:hAnsi="David" w:cs="David"/>
          <w:b/>
          <w:bCs/>
          <w:i w:val="0"/>
          <w:iCs w:val="0"/>
          <w:color w:val="000000" w:themeColor="text1"/>
          <w:sz w:val="20"/>
          <w:szCs w:val="20"/>
        </w:rPr>
        <w:t>.</w:t>
      </w:r>
      <w:r w:rsidRPr="004218D1">
        <w:rPr>
          <w:rFonts w:ascii="David" w:hAnsi="David" w:cs="David"/>
          <w:i w:val="0"/>
          <w:iCs w:val="0"/>
          <w:color w:val="000000" w:themeColor="text1"/>
          <w:sz w:val="20"/>
          <w:szCs w:val="20"/>
        </w:rPr>
        <w:t xml:space="preserve"> </w:t>
      </w:r>
      <w:r>
        <w:rPr>
          <w:rFonts w:ascii="David" w:hAnsi="David" w:cs="David"/>
          <w:i w:val="0"/>
          <w:iCs w:val="0"/>
          <w:color w:val="000000" w:themeColor="text1"/>
          <w:sz w:val="20"/>
          <w:szCs w:val="20"/>
        </w:rPr>
        <w:t xml:space="preserve">Wind speed adjustments for </w:t>
      </w:r>
      <w:r w:rsidR="00617D65">
        <w:rPr>
          <w:rFonts w:ascii="David" w:hAnsi="David" w:cs="David"/>
          <w:i w:val="0"/>
          <w:iCs w:val="0"/>
          <w:color w:val="000000" w:themeColor="text1"/>
          <w:sz w:val="20"/>
          <w:szCs w:val="20"/>
        </w:rPr>
        <w:t xml:space="preserve">determining final estimate of </w:t>
      </w:r>
      <w:proofErr w:type="spellStart"/>
      <w:r w:rsidR="00617D65">
        <w:rPr>
          <w:rFonts w:ascii="David" w:hAnsi="David" w:cs="David"/>
          <w:i w:val="0"/>
          <w:iCs w:val="0"/>
          <w:color w:val="000000" w:themeColor="text1"/>
          <w:sz w:val="20"/>
          <w:szCs w:val="20"/>
        </w:rPr>
        <w:t>Pasquill</w:t>
      </w:r>
      <w:proofErr w:type="spellEnd"/>
      <w:r w:rsidR="00617D65">
        <w:rPr>
          <w:rFonts w:ascii="David" w:hAnsi="David" w:cs="David"/>
          <w:i w:val="0"/>
          <w:iCs w:val="0"/>
          <w:color w:val="000000" w:themeColor="text1"/>
          <w:sz w:val="20"/>
          <w:szCs w:val="20"/>
        </w:rPr>
        <w:t>-Gifford</w:t>
      </w:r>
      <w:r w:rsidR="00B969C2">
        <w:rPr>
          <w:rFonts w:ascii="David" w:hAnsi="David" w:cs="David"/>
          <w:i w:val="0"/>
          <w:iCs w:val="0"/>
          <w:color w:val="000000" w:themeColor="text1"/>
          <w:sz w:val="20"/>
          <w:szCs w:val="20"/>
        </w:rPr>
        <w:t xml:space="preserve"> </w:t>
      </w:r>
      <w:r w:rsidR="002900D4">
        <w:rPr>
          <w:rFonts w:ascii="David" w:hAnsi="David" w:cs="David"/>
          <w:i w:val="0"/>
          <w:iCs w:val="0"/>
          <w:color w:val="000000" w:themeColor="text1"/>
          <w:sz w:val="20"/>
          <w:szCs w:val="20"/>
        </w:rPr>
        <w:t xml:space="preserve">stability category from </w:t>
      </w:r>
      <m:oMath>
        <m:sSub>
          <m:sSubPr>
            <m:ctrlPr>
              <w:rPr>
                <w:rFonts w:ascii="Cambria Math" w:hAnsi="Cambria Math" w:cs="David" w:hint="cs"/>
                <w:i w:val="0"/>
                <w:iCs w:val="0"/>
                <w:color w:val="000000" w:themeColor="text1"/>
                <w:sz w:val="20"/>
                <w:szCs w:val="20"/>
              </w:rPr>
            </m:ctrlPr>
          </m:sSubPr>
          <m:e>
            <m:r>
              <w:rPr>
                <w:rFonts w:ascii="Cambria Math" w:hAnsi="Cambria Math" w:cs="David" w:hint="cs"/>
                <w:color w:val="000000" w:themeColor="text1"/>
                <w:sz w:val="20"/>
                <w:szCs w:val="20"/>
              </w:rPr>
              <m:t>σ</m:t>
            </m:r>
          </m:e>
          <m:sub>
            <m:r>
              <w:rPr>
                <w:rFonts w:ascii="Cambria Math" w:hAnsi="Cambria Math" w:cs="David" w:hint="cs"/>
                <w:color w:val="000000" w:themeColor="text1"/>
                <w:sz w:val="20"/>
                <w:szCs w:val="20"/>
              </w:rPr>
              <m:t>A</m:t>
            </m:r>
          </m:sub>
        </m:sSub>
      </m:oMath>
      <w:r w:rsidR="002900D4" w:rsidRPr="004218D1">
        <w:rPr>
          <w:rFonts w:ascii="David" w:hAnsi="David" w:cs="David"/>
          <w:i w:val="0"/>
          <w:iCs w:val="0"/>
          <w:color w:val="000000" w:themeColor="text1"/>
          <w:sz w:val="20"/>
          <w:szCs w:val="20"/>
        </w:rPr>
        <w:t xml:space="preserve">. Used with </w:t>
      </w:r>
      <w:r w:rsidR="00814C93" w:rsidRPr="00814C93">
        <w:rPr>
          <w:rFonts w:ascii="David" w:hAnsi="David" w:cs="David"/>
          <w:i w:val="0"/>
          <w:iCs w:val="0"/>
          <w:color w:val="000000" w:themeColor="text1"/>
          <w:sz w:val="20"/>
          <w:szCs w:val="20"/>
        </w:rPr>
        <w:fldChar w:fldCharType="begin"/>
      </w:r>
      <w:r w:rsidR="00814C93" w:rsidRPr="00814C93">
        <w:rPr>
          <w:rFonts w:ascii="David" w:hAnsi="David" w:cs="David"/>
          <w:i w:val="0"/>
          <w:iCs w:val="0"/>
          <w:color w:val="000000" w:themeColor="text1"/>
          <w:sz w:val="20"/>
          <w:szCs w:val="20"/>
        </w:rPr>
        <w:instrText xml:space="preserve"> REF _Ref14990771 \h  \* MERGEFORMAT </w:instrText>
      </w:r>
      <w:r w:rsidR="00814C93" w:rsidRPr="00814C93">
        <w:rPr>
          <w:rFonts w:ascii="David" w:hAnsi="David" w:cs="David"/>
          <w:i w:val="0"/>
          <w:iCs w:val="0"/>
          <w:color w:val="000000" w:themeColor="text1"/>
          <w:sz w:val="20"/>
          <w:szCs w:val="20"/>
        </w:rPr>
      </w:r>
      <w:r w:rsidR="00814C93" w:rsidRPr="00814C93">
        <w:rPr>
          <w:rFonts w:ascii="David" w:hAnsi="David" w:cs="David"/>
          <w:i w:val="0"/>
          <w:iCs w:val="0"/>
          <w:color w:val="000000" w:themeColor="text1"/>
          <w:sz w:val="20"/>
          <w:szCs w:val="20"/>
        </w:rPr>
        <w:fldChar w:fldCharType="separate"/>
      </w:r>
      <w:r w:rsidR="00587E2C" w:rsidRPr="00587E2C">
        <w:rPr>
          <w:rFonts w:ascii="David" w:hAnsi="David" w:cs="David"/>
          <w:i w:val="0"/>
          <w:iCs w:val="0"/>
          <w:color w:val="000000" w:themeColor="text1"/>
          <w:sz w:val="20"/>
          <w:szCs w:val="20"/>
        </w:rPr>
        <w:t>Table 2</w:t>
      </w:r>
      <w:r w:rsidR="00814C93" w:rsidRPr="00814C93">
        <w:rPr>
          <w:rFonts w:ascii="David" w:hAnsi="David" w:cs="David"/>
          <w:i w:val="0"/>
          <w:iCs w:val="0"/>
          <w:color w:val="000000" w:themeColor="text1"/>
          <w:sz w:val="20"/>
          <w:szCs w:val="20"/>
        </w:rPr>
        <w:fldChar w:fldCharType="end"/>
      </w:r>
      <w:r w:rsidR="002D7306" w:rsidRPr="004218D1">
        <w:rPr>
          <w:rFonts w:ascii="David" w:hAnsi="David" w:cs="David"/>
          <w:i w:val="0"/>
          <w:iCs w:val="0"/>
          <w:color w:val="000000" w:themeColor="text1"/>
          <w:sz w:val="20"/>
          <w:szCs w:val="20"/>
        </w:rPr>
        <w:t xml:space="preserve"> </w:t>
      </w:r>
      <w:r w:rsidR="002D7306" w:rsidRPr="004218D1">
        <w:rPr>
          <w:rFonts w:ascii="David" w:hAnsi="David" w:cs="David"/>
          <w:i w:val="0"/>
          <w:iCs w:val="0"/>
          <w:color w:val="000000" w:themeColor="text1"/>
          <w:sz w:val="20"/>
          <w:szCs w:val="20"/>
        </w:rPr>
        <w:fldChar w:fldCharType="begin" w:fldLock="1"/>
      </w:r>
      <w:r w:rsidR="00B577D6">
        <w:rPr>
          <w:rFonts w:ascii="David" w:hAnsi="David" w:cs="David"/>
          <w:i w:val="0"/>
          <w:iCs w:val="0"/>
          <w:color w:val="000000" w:themeColor="text1"/>
          <w:sz w:val="20"/>
          <w:szCs w:val="20"/>
        </w:rPr>
        <w:instrText>ADDIN CSL_CITATION {"citationItems":[{"id":"ITEM-1","itemData":{"ISBN":"1428901949","abstract":"This document updates the June 1987 EPA document, \"On-Site Meteorological Program Guidance for Regulatory Modeling Applications\", EPA-450/4-87-013. The most significant change is the replacement of Section 9 with more comprehensive guidance on remote sensing and conventional radiosonde technologies for use in upper-air meteorological monitoring; previously this section provided guidance on the use of sodar technology. The other significant change is the addition to Section 8 (Quality Assurance) of material covering data validation for upper-air meteorological measurements. These changes incorporate guidance developed during the workshop on upper-air meteorological monitoring in July 1998","author":[{"dropping-particle":"","family":"USEPA- United States Environmental Protection Agency","given":"","non-dropping-particle":"","parse-names":false,"suffix":""}],"container-title":"Epa-454/R-99-005","id":"ITEM-1","issued":{"date-parts":[["2000"]]},"page":"171","title":"Meteorological Monitoring Guidance for Regulatory Modeling Applications","type":"article-journal"},"uris":["http://www.mendeley.com/documents/?uuid=e6f35ba1-8d3e-4ce9-ad65-6410640c7c8b"]}],"mendeley":{"formattedCitation":"[64]","plainTextFormattedCitation":"[64]","previouslyFormattedCitation":"[64]"},"properties":{"noteIndex":0},"schema":"https://github.com/citation-style-language/schema/raw/master/csl-citation.json"}</w:instrText>
      </w:r>
      <w:r w:rsidR="002D7306" w:rsidRPr="004218D1">
        <w:rPr>
          <w:rFonts w:ascii="David" w:hAnsi="David" w:cs="David"/>
          <w:i w:val="0"/>
          <w:iCs w:val="0"/>
          <w:color w:val="000000" w:themeColor="text1"/>
          <w:sz w:val="20"/>
          <w:szCs w:val="20"/>
        </w:rPr>
        <w:fldChar w:fldCharType="separate"/>
      </w:r>
      <w:r w:rsidR="00894D8D" w:rsidRPr="00894D8D">
        <w:rPr>
          <w:rFonts w:ascii="David" w:hAnsi="David" w:cs="David"/>
          <w:i w:val="0"/>
          <w:iCs w:val="0"/>
          <w:noProof/>
          <w:color w:val="000000" w:themeColor="text1"/>
          <w:sz w:val="20"/>
          <w:szCs w:val="20"/>
        </w:rPr>
        <w:t>[64]</w:t>
      </w:r>
      <w:r w:rsidR="002D7306" w:rsidRPr="004218D1">
        <w:rPr>
          <w:rFonts w:ascii="David" w:hAnsi="David" w:cs="David"/>
          <w:i w:val="0"/>
          <w:iCs w:val="0"/>
          <w:color w:val="000000" w:themeColor="text1"/>
          <w:sz w:val="20"/>
          <w:szCs w:val="20"/>
        </w:rPr>
        <w:fldChar w:fldCharType="end"/>
      </w:r>
      <w:r w:rsidR="00401560" w:rsidRPr="004218D1">
        <w:rPr>
          <w:rFonts w:ascii="David" w:hAnsi="David" w:cs="David"/>
          <w:i w:val="0"/>
          <w:iCs w:val="0"/>
          <w:color w:val="000000" w:themeColor="text1"/>
          <w:sz w:val="20"/>
          <w:szCs w:val="20"/>
        </w:rPr>
        <w:t xml:space="preserve">. </w:t>
      </w:r>
    </w:p>
    <w:p w14:paraId="231448ED" w14:textId="0CF2B52A" w:rsidR="0069712C" w:rsidRPr="00A10451" w:rsidRDefault="006A4CA1" w:rsidP="00E87BA7">
      <w:pPr>
        <w:widowControl w:val="0"/>
        <w:autoSpaceDE w:val="0"/>
        <w:autoSpaceDN w:val="0"/>
        <w:adjustRightInd w:val="0"/>
        <w:ind w:left="640" w:hanging="640"/>
        <w:rPr>
          <w:rFonts w:cs="David"/>
          <w:color w:val="000000" w:themeColor="text1"/>
        </w:rPr>
      </w:pPr>
      <w:r w:rsidRPr="00A10451">
        <w:rPr>
          <w:rFonts w:cs="David" w:hint="cs"/>
          <w:noProof/>
          <w:color w:val="000000" w:themeColor="text1"/>
          <w:rtl/>
        </w:rPr>
        <w:drawing>
          <wp:inline distT="0" distB="0" distL="0" distR="0" wp14:anchorId="561CB564" wp14:editId="2686E66C">
            <wp:extent cx="5759450" cy="5933489"/>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07 at 14.23.27.png"/>
                    <pic:cNvPicPr/>
                  </pic:nvPicPr>
                  <pic:blipFill rotWithShape="1">
                    <a:blip r:embed="rId25">
                      <a:extLst>
                        <a:ext uri="{28A0092B-C50C-407E-A947-70E740481C1C}">
                          <a14:useLocalDpi xmlns:a14="http://schemas.microsoft.com/office/drawing/2010/main" val="0"/>
                        </a:ext>
                      </a:extLst>
                    </a:blip>
                    <a:srcRect t="7052"/>
                    <a:stretch/>
                  </pic:blipFill>
                  <pic:spPr bwMode="auto">
                    <a:xfrm>
                      <a:off x="0" y="0"/>
                      <a:ext cx="5759450" cy="5933489"/>
                    </a:xfrm>
                    <a:prstGeom prst="rect">
                      <a:avLst/>
                    </a:prstGeom>
                    <a:ln>
                      <a:noFill/>
                    </a:ln>
                    <a:extLst>
                      <a:ext uri="{53640926-AAD7-44D8-BBD7-CCE9431645EC}">
                        <a14:shadowObscured xmlns:a14="http://schemas.microsoft.com/office/drawing/2010/main"/>
                      </a:ext>
                    </a:extLst>
                  </pic:spPr>
                </pic:pic>
              </a:graphicData>
            </a:graphic>
          </wp:inline>
        </w:drawing>
      </w:r>
    </w:p>
    <w:p w14:paraId="60EDD02D" w14:textId="1E582C3C" w:rsidR="0069712C" w:rsidRPr="00A10451" w:rsidRDefault="0069712C" w:rsidP="00E87BA7">
      <w:pPr>
        <w:widowControl w:val="0"/>
        <w:autoSpaceDE w:val="0"/>
        <w:autoSpaceDN w:val="0"/>
        <w:adjustRightInd w:val="0"/>
        <w:ind w:left="640" w:hanging="640"/>
        <w:rPr>
          <w:rFonts w:cs="David"/>
          <w:color w:val="000000" w:themeColor="text1"/>
        </w:rPr>
      </w:pPr>
    </w:p>
    <w:p w14:paraId="37A5C420" w14:textId="6D61E0A8" w:rsidR="0069712C" w:rsidRPr="00A10451" w:rsidRDefault="0069712C" w:rsidP="00E87BA7">
      <w:pPr>
        <w:widowControl w:val="0"/>
        <w:autoSpaceDE w:val="0"/>
        <w:autoSpaceDN w:val="0"/>
        <w:adjustRightInd w:val="0"/>
        <w:ind w:left="640" w:hanging="640"/>
        <w:rPr>
          <w:rFonts w:cs="David"/>
          <w:color w:val="000000" w:themeColor="text1"/>
        </w:rPr>
      </w:pPr>
    </w:p>
    <w:p w14:paraId="5EF46F7C" w14:textId="6B476600" w:rsidR="0069712C" w:rsidRPr="00A10451" w:rsidRDefault="0069712C" w:rsidP="00E87BA7">
      <w:pPr>
        <w:widowControl w:val="0"/>
        <w:autoSpaceDE w:val="0"/>
        <w:autoSpaceDN w:val="0"/>
        <w:adjustRightInd w:val="0"/>
        <w:ind w:left="640" w:hanging="640"/>
        <w:rPr>
          <w:rFonts w:cs="David"/>
          <w:color w:val="000000" w:themeColor="text1"/>
        </w:rPr>
      </w:pPr>
    </w:p>
    <w:p w14:paraId="78B44621" w14:textId="36F3510E" w:rsidR="0069712C" w:rsidRPr="00A10451" w:rsidRDefault="0069712C" w:rsidP="00E87BA7">
      <w:pPr>
        <w:widowControl w:val="0"/>
        <w:autoSpaceDE w:val="0"/>
        <w:autoSpaceDN w:val="0"/>
        <w:adjustRightInd w:val="0"/>
        <w:ind w:left="640" w:hanging="640"/>
        <w:rPr>
          <w:rFonts w:cs="David"/>
          <w:color w:val="000000" w:themeColor="text1"/>
        </w:rPr>
      </w:pPr>
    </w:p>
    <w:p w14:paraId="2F7963AC" w14:textId="67BAB682" w:rsidR="0069712C" w:rsidRDefault="0069712C" w:rsidP="00E87BA7">
      <w:pPr>
        <w:widowControl w:val="0"/>
        <w:autoSpaceDE w:val="0"/>
        <w:autoSpaceDN w:val="0"/>
        <w:adjustRightInd w:val="0"/>
        <w:ind w:left="640" w:hanging="640"/>
        <w:rPr>
          <w:ins w:id="534" w:author="Idit Balachsan" w:date="2020-01-26T13:51:00Z"/>
          <w:rFonts w:cs="David"/>
          <w:color w:val="000000" w:themeColor="text1"/>
        </w:rPr>
      </w:pPr>
    </w:p>
    <w:p w14:paraId="00F892B1" w14:textId="5B202E45" w:rsidR="003F1DE5" w:rsidRDefault="003F1DE5" w:rsidP="00E87BA7">
      <w:pPr>
        <w:widowControl w:val="0"/>
        <w:autoSpaceDE w:val="0"/>
        <w:autoSpaceDN w:val="0"/>
        <w:adjustRightInd w:val="0"/>
        <w:ind w:left="640" w:hanging="640"/>
        <w:rPr>
          <w:ins w:id="535" w:author="Idit Balachsan" w:date="2020-01-26T13:51:00Z"/>
          <w:rFonts w:cs="David"/>
          <w:color w:val="000000" w:themeColor="text1"/>
        </w:rPr>
      </w:pPr>
    </w:p>
    <w:p w14:paraId="7C9C0014" w14:textId="5790B986" w:rsidR="003F1DE5" w:rsidRDefault="003F1DE5" w:rsidP="00E87BA7">
      <w:pPr>
        <w:widowControl w:val="0"/>
        <w:autoSpaceDE w:val="0"/>
        <w:autoSpaceDN w:val="0"/>
        <w:adjustRightInd w:val="0"/>
        <w:ind w:left="640" w:hanging="640"/>
        <w:rPr>
          <w:ins w:id="536" w:author="Idit Balachsan" w:date="2020-01-26T13:51:00Z"/>
          <w:rFonts w:cs="David"/>
          <w:color w:val="000000" w:themeColor="text1"/>
        </w:rPr>
      </w:pPr>
    </w:p>
    <w:p w14:paraId="662A2C6F" w14:textId="0B491149" w:rsidR="003F1DE5" w:rsidRDefault="003F1DE5" w:rsidP="00E87BA7">
      <w:pPr>
        <w:widowControl w:val="0"/>
        <w:autoSpaceDE w:val="0"/>
        <w:autoSpaceDN w:val="0"/>
        <w:adjustRightInd w:val="0"/>
        <w:ind w:left="640" w:hanging="640"/>
        <w:rPr>
          <w:ins w:id="537" w:author="Idit Balachsan" w:date="2020-01-27T12:58:00Z"/>
          <w:rFonts w:cs="David"/>
          <w:color w:val="000000" w:themeColor="text1"/>
        </w:rPr>
      </w:pPr>
    </w:p>
    <w:p w14:paraId="0D28DE56" w14:textId="73E64149" w:rsidR="0002340A" w:rsidRDefault="0002340A" w:rsidP="00E87BA7">
      <w:pPr>
        <w:widowControl w:val="0"/>
        <w:autoSpaceDE w:val="0"/>
        <w:autoSpaceDN w:val="0"/>
        <w:adjustRightInd w:val="0"/>
        <w:ind w:left="640" w:hanging="640"/>
        <w:rPr>
          <w:ins w:id="538" w:author="Idit Balachsan" w:date="2020-01-27T12:58:00Z"/>
          <w:rFonts w:cs="David"/>
          <w:color w:val="000000" w:themeColor="text1"/>
        </w:rPr>
      </w:pPr>
    </w:p>
    <w:p w14:paraId="1753A478" w14:textId="32041B9A" w:rsidR="0002340A" w:rsidRDefault="0002340A" w:rsidP="0002340A">
      <w:pPr>
        <w:pStyle w:val="Heading2"/>
        <w:rPr>
          <w:ins w:id="539" w:author="Idit Balachsan" w:date="2020-01-27T12:58:00Z"/>
        </w:rPr>
      </w:pPr>
      <w:bookmarkStart w:id="540" w:name="_Toc31024323"/>
      <w:ins w:id="541" w:author="Idit Balachsan" w:date="2020-01-27T12:58:00Z">
        <w:r>
          <w:lastRenderedPageBreak/>
          <w:t>Appendix C</w:t>
        </w:r>
        <w:bookmarkStart w:id="542" w:name="Appendix_C"/>
        <w:bookmarkEnd w:id="540"/>
      </w:ins>
    </w:p>
    <w:bookmarkEnd w:id="542"/>
    <w:p w14:paraId="7ED94CA8" w14:textId="77777777" w:rsidR="0002340A" w:rsidRDefault="0002340A" w:rsidP="0002340A">
      <w:pPr>
        <w:rPr>
          <w:ins w:id="543" w:author="Idit Balachsan" w:date="2020-01-27T12:58:00Z"/>
        </w:rPr>
      </w:pPr>
      <w:ins w:id="544" w:author="Idit Balachsan" w:date="2020-01-27T12:58:00Z">
        <w:r>
          <w:rPr>
            <w:noProof/>
          </w:rPr>
          <mc:AlternateContent>
            <mc:Choice Requires="wps">
              <w:drawing>
                <wp:anchor distT="0" distB="0" distL="114300" distR="114300" simplePos="0" relativeHeight="251708416" behindDoc="0" locked="0" layoutInCell="1" allowOverlap="1" wp14:anchorId="52D574B9" wp14:editId="61EBB146">
                  <wp:simplePos x="0" y="0"/>
                  <wp:positionH relativeFrom="column">
                    <wp:posOffset>2916669</wp:posOffset>
                  </wp:positionH>
                  <wp:positionV relativeFrom="paragraph">
                    <wp:posOffset>64135</wp:posOffset>
                  </wp:positionV>
                  <wp:extent cx="321945" cy="224790"/>
                  <wp:effectExtent l="0" t="0" r="0" b="3810"/>
                  <wp:wrapNone/>
                  <wp:docPr id="43" name="Text Box 43"/>
                  <wp:cNvGraphicFramePr/>
                  <a:graphic xmlns:a="http://schemas.openxmlformats.org/drawingml/2006/main">
                    <a:graphicData uri="http://schemas.microsoft.com/office/word/2010/wordprocessingShape">
                      <wps:wsp>
                        <wps:cNvSpPr txBox="1"/>
                        <wps:spPr>
                          <a:xfrm>
                            <a:off x="0" y="0"/>
                            <a:ext cx="321945" cy="224790"/>
                          </a:xfrm>
                          <a:prstGeom prst="rect">
                            <a:avLst/>
                          </a:prstGeom>
                          <a:solidFill>
                            <a:schemeClr val="lt1"/>
                          </a:solidFill>
                          <a:ln w="6350">
                            <a:noFill/>
                          </a:ln>
                        </wps:spPr>
                        <wps:txbx>
                          <w:txbxContent>
                            <w:p w14:paraId="7C7D4CBF" w14:textId="77777777" w:rsidR="00AF1489" w:rsidRPr="0058332A" w:rsidRDefault="00AF1489" w:rsidP="0002340A">
                              <w:pPr>
                                <w:rPr>
                                  <w:rFonts w:cs="David"/>
                                  <w:color w:val="000000" w:themeColor="text1"/>
                                  <w:sz w:val="20"/>
                                  <w:szCs w:val="20"/>
                                </w:rPr>
                              </w:pPr>
                              <w:r>
                                <w:rPr>
                                  <w:rFonts w:cs="David"/>
                                  <w:color w:val="000000" w:themeColor="text1"/>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D574B9" id="Text Box 43" o:spid="_x0000_s1051" type="#_x0000_t202" style="position:absolute;left:0;text-align:left;margin-left:229.65pt;margin-top:5.05pt;width:25.35pt;height:17.7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" fillcolor="white [3201]" stroked="f" strokeweight=".5pt">
                  <v:textbox>
                    <w:txbxContent>
                      <w:p w14:paraId="7C7D4CBF" w14:textId="77777777" w:rsidR="00AF1489" w:rsidRPr="0058332A" w:rsidRDefault="00AF1489" w:rsidP="0002340A">
                        <w:pPr>
                          <w:rPr>
                            <w:rFonts w:cs="David"/>
                            <w:color w:val="000000" w:themeColor="text1"/>
                            <w:sz w:val="20"/>
                            <w:szCs w:val="20"/>
                          </w:rPr>
                        </w:pPr>
                        <w:r>
                          <w:rPr>
                            <w:rFonts w:cs="David"/>
                            <w:color w:val="000000" w:themeColor="text1"/>
                            <w:sz w:val="20"/>
                            <w:szCs w:val="20"/>
                          </w:rPr>
                          <w:t>b</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29FCC2FE" wp14:editId="60D147B7">
                  <wp:simplePos x="0" y="0"/>
                  <wp:positionH relativeFrom="column">
                    <wp:posOffset>456180</wp:posOffset>
                  </wp:positionH>
                  <wp:positionV relativeFrom="paragraph">
                    <wp:posOffset>62272</wp:posOffset>
                  </wp:positionV>
                  <wp:extent cx="322289" cy="224852"/>
                  <wp:effectExtent l="0" t="0" r="0" b="3810"/>
                  <wp:wrapNone/>
                  <wp:docPr id="41" name="Text Box 41"/>
                  <wp:cNvGraphicFramePr/>
                  <a:graphic xmlns:a="http://schemas.openxmlformats.org/drawingml/2006/main">
                    <a:graphicData uri="http://schemas.microsoft.com/office/word/2010/wordprocessingShape">
                      <wps:wsp>
                        <wps:cNvSpPr txBox="1"/>
                        <wps:spPr>
                          <a:xfrm>
                            <a:off x="0" y="0"/>
                            <a:ext cx="322289" cy="224852"/>
                          </a:xfrm>
                          <a:prstGeom prst="rect">
                            <a:avLst/>
                          </a:prstGeom>
                          <a:solidFill>
                            <a:schemeClr val="lt1"/>
                          </a:solidFill>
                          <a:ln w="6350">
                            <a:noFill/>
                          </a:ln>
                        </wps:spPr>
                        <wps:txbx>
                          <w:txbxContent>
                            <w:p w14:paraId="6DF6276E" w14:textId="77777777" w:rsidR="00AF1489" w:rsidRPr="0058332A" w:rsidRDefault="00AF1489" w:rsidP="0002340A">
                              <w:pPr>
                                <w:rPr>
                                  <w:rFonts w:cs="David"/>
                                  <w:color w:val="000000" w:themeColor="text1"/>
                                  <w:sz w:val="20"/>
                                  <w:szCs w:val="20"/>
                                </w:rPr>
                              </w:pPr>
                              <w:r w:rsidRPr="0058332A">
                                <w:rPr>
                                  <w:rFonts w:cs="David"/>
                                  <w:color w:val="000000" w:themeColor="text1"/>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FCC2FE" id="Text Box 41" o:spid="_x0000_s1052" type="#_x0000_t202" style="position:absolute;left:0;text-align:left;margin-left:35.9pt;margin-top:4.9pt;width:25.4pt;height:17.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" fillcolor="white [3201]" stroked="f" strokeweight=".5pt">
                  <v:textbox>
                    <w:txbxContent>
                      <w:p w14:paraId="6DF6276E" w14:textId="77777777" w:rsidR="00AF1489" w:rsidRPr="0058332A" w:rsidRDefault="00AF1489" w:rsidP="0002340A">
                        <w:pPr>
                          <w:rPr>
                            <w:rFonts w:cs="David"/>
                            <w:color w:val="000000" w:themeColor="text1"/>
                            <w:sz w:val="20"/>
                            <w:szCs w:val="20"/>
                          </w:rPr>
                        </w:pPr>
                        <w:r w:rsidRPr="0058332A">
                          <w:rPr>
                            <w:rFonts w:cs="David"/>
                            <w:color w:val="000000" w:themeColor="text1"/>
                            <w:sz w:val="20"/>
                            <w:szCs w:val="20"/>
                          </w:rPr>
                          <w:t>a</w:t>
                        </w:r>
                      </w:p>
                    </w:txbxContent>
                  </v:textbox>
                </v:shape>
              </w:pict>
            </mc:Fallback>
          </mc:AlternateContent>
        </w:r>
      </w:ins>
    </w:p>
    <w:p w14:paraId="715ECAA8" w14:textId="77777777" w:rsidR="0002340A" w:rsidRDefault="0002340A" w:rsidP="0002340A">
      <w:pPr>
        <w:keepNext/>
        <w:jc w:val="center"/>
        <w:rPr>
          <w:ins w:id="545" w:author="Idit Balachsan" w:date="2020-01-27T12:58:00Z"/>
        </w:rPr>
      </w:pPr>
      <w:ins w:id="546" w:author="Idit Balachsan" w:date="2020-01-27T12:58:00Z">
        <w:r>
          <w:rPr>
            <w:noProof/>
          </w:rPr>
          <w:drawing>
            <wp:inline distT="0" distB="0" distL="0" distR="0" wp14:anchorId="57B90F38" wp14:editId="7189CC14">
              <wp:extent cx="6063521" cy="2425408"/>
              <wp:effectExtent l="0" t="0" r="0" b="63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verage_std_Hadera_vs_Sde_Bok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5700" cy="2430280"/>
                      </a:xfrm>
                      <a:prstGeom prst="rect">
                        <a:avLst/>
                      </a:prstGeom>
                    </pic:spPr>
                  </pic:pic>
                </a:graphicData>
              </a:graphic>
            </wp:inline>
          </w:drawing>
        </w:r>
      </w:ins>
    </w:p>
    <w:p w14:paraId="5C917229" w14:textId="46B50EEF" w:rsidR="0002340A" w:rsidRDefault="0002340A" w:rsidP="0002340A">
      <w:pPr>
        <w:pStyle w:val="Caption"/>
        <w:jc w:val="left"/>
        <w:rPr>
          <w:ins w:id="547" w:author="Idit Balachsan" w:date="2020-01-27T12:58:00Z"/>
        </w:rPr>
      </w:pPr>
      <w:ins w:id="548" w:author="Idit Balachsan" w:date="2020-01-27T12:58:00Z">
        <w:r w:rsidRPr="003039D0">
          <w:rPr>
            <w:rFonts w:ascii="David" w:hAnsi="David" w:cs="David"/>
            <w:b/>
            <w:bCs/>
            <w:i w:val="0"/>
            <w:iCs w:val="0"/>
            <w:color w:val="000000" w:themeColor="text1"/>
            <w:sz w:val="20"/>
            <w:szCs w:val="20"/>
            <w:rPrChange w:id="549" w:author="Idit Balachsan" w:date="2020-01-27T13:03:00Z">
              <w:rPr>
                <w:rFonts w:ascii="David" w:hAnsi="David" w:cs="David"/>
                <w:i w:val="0"/>
                <w:iCs w:val="0"/>
                <w:color w:val="000000" w:themeColor="text1"/>
                <w:sz w:val="20"/>
                <w:szCs w:val="20"/>
              </w:rPr>
            </w:rPrChange>
          </w:rPr>
          <w:t xml:space="preserve">Figure </w:t>
        </w:r>
        <w:r w:rsidRPr="003039D0">
          <w:rPr>
            <w:rFonts w:ascii="David" w:hAnsi="David" w:cs="David"/>
            <w:b/>
            <w:bCs/>
            <w:i w:val="0"/>
            <w:iCs w:val="0"/>
            <w:color w:val="000000" w:themeColor="text1"/>
            <w:sz w:val="20"/>
            <w:szCs w:val="20"/>
            <w:rPrChange w:id="550" w:author="Idit Balachsan" w:date="2020-01-27T13:03:00Z">
              <w:rPr>
                <w:rFonts w:ascii="David" w:hAnsi="David" w:cs="David"/>
                <w:i w:val="0"/>
                <w:iCs w:val="0"/>
                <w:color w:val="000000" w:themeColor="text1"/>
                <w:sz w:val="20"/>
                <w:szCs w:val="20"/>
              </w:rPr>
            </w:rPrChange>
          </w:rPr>
          <w:fldChar w:fldCharType="begin"/>
        </w:r>
        <w:r w:rsidRPr="003039D0">
          <w:rPr>
            <w:rFonts w:ascii="David" w:hAnsi="David" w:cs="David"/>
            <w:b/>
            <w:bCs/>
            <w:i w:val="0"/>
            <w:iCs w:val="0"/>
            <w:color w:val="000000" w:themeColor="text1"/>
            <w:sz w:val="20"/>
            <w:szCs w:val="20"/>
            <w:rPrChange w:id="551" w:author="Idit Balachsan" w:date="2020-01-27T13:03:00Z">
              <w:rPr>
                <w:rFonts w:ascii="David" w:hAnsi="David" w:cs="David"/>
                <w:i w:val="0"/>
                <w:iCs w:val="0"/>
                <w:color w:val="000000" w:themeColor="text1"/>
                <w:sz w:val="20"/>
                <w:szCs w:val="20"/>
              </w:rPr>
            </w:rPrChange>
          </w:rPr>
          <w:instrText xml:space="preserve"> SEQ Figure \* ARABIC </w:instrText>
        </w:r>
        <w:r w:rsidRPr="003039D0">
          <w:rPr>
            <w:rFonts w:ascii="David" w:hAnsi="David" w:cs="David"/>
            <w:b/>
            <w:bCs/>
            <w:i w:val="0"/>
            <w:iCs w:val="0"/>
            <w:color w:val="000000" w:themeColor="text1"/>
            <w:sz w:val="20"/>
            <w:szCs w:val="20"/>
            <w:rPrChange w:id="552" w:author="Idit Balachsan" w:date="2020-01-27T13:03:00Z">
              <w:rPr>
                <w:rFonts w:ascii="David" w:hAnsi="David" w:cs="David"/>
                <w:i w:val="0"/>
                <w:iCs w:val="0"/>
                <w:color w:val="000000" w:themeColor="text1"/>
                <w:sz w:val="20"/>
                <w:szCs w:val="20"/>
              </w:rPr>
            </w:rPrChange>
          </w:rPr>
          <w:fldChar w:fldCharType="separate"/>
        </w:r>
      </w:ins>
      <w:ins w:id="553" w:author="Idit Balachsan" w:date="2020-01-27T13:03:00Z">
        <w:r w:rsidR="003039D0" w:rsidRPr="003039D0">
          <w:rPr>
            <w:rFonts w:ascii="David" w:hAnsi="David" w:cs="David"/>
            <w:b/>
            <w:bCs/>
            <w:i w:val="0"/>
            <w:iCs w:val="0"/>
            <w:noProof/>
            <w:color w:val="000000" w:themeColor="text1"/>
            <w:sz w:val="20"/>
            <w:szCs w:val="20"/>
            <w:rPrChange w:id="554" w:author="Idit Balachsan" w:date="2020-01-27T13:03:00Z">
              <w:rPr>
                <w:rFonts w:ascii="David" w:hAnsi="David" w:cs="David"/>
                <w:i w:val="0"/>
                <w:iCs w:val="0"/>
                <w:noProof/>
                <w:color w:val="000000" w:themeColor="text1"/>
                <w:sz w:val="20"/>
                <w:szCs w:val="20"/>
              </w:rPr>
            </w:rPrChange>
          </w:rPr>
          <w:t>7</w:t>
        </w:r>
      </w:ins>
      <w:ins w:id="555" w:author="Idit Balachsan" w:date="2020-01-27T12:58:00Z">
        <w:r w:rsidRPr="003039D0">
          <w:rPr>
            <w:rFonts w:ascii="David" w:hAnsi="David" w:cs="David"/>
            <w:b/>
            <w:bCs/>
            <w:i w:val="0"/>
            <w:iCs w:val="0"/>
            <w:color w:val="000000" w:themeColor="text1"/>
            <w:sz w:val="20"/>
            <w:szCs w:val="20"/>
            <w:rPrChange w:id="556" w:author="Idit Balachsan" w:date="2020-01-27T13:03:00Z">
              <w:rPr>
                <w:rFonts w:ascii="David" w:hAnsi="David" w:cs="David"/>
                <w:i w:val="0"/>
                <w:iCs w:val="0"/>
                <w:color w:val="000000" w:themeColor="text1"/>
                <w:sz w:val="20"/>
                <w:szCs w:val="20"/>
              </w:rPr>
            </w:rPrChange>
          </w:rPr>
          <w:fldChar w:fldCharType="end"/>
        </w:r>
        <w:r w:rsidRPr="003039D0">
          <w:rPr>
            <w:rFonts w:ascii="David" w:hAnsi="David" w:cs="David"/>
            <w:b/>
            <w:bCs/>
            <w:i w:val="0"/>
            <w:iCs w:val="0"/>
            <w:color w:val="000000" w:themeColor="text1"/>
            <w:sz w:val="20"/>
            <w:szCs w:val="20"/>
            <w:rPrChange w:id="557" w:author="Idit Balachsan" w:date="2020-01-27T13:03:00Z">
              <w:rPr>
                <w:rFonts w:ascii="David" w:hAnsi="David" w:cs="David"/>
                <w:i w:val="0"/>
                <w:iCs w:val="0"/>
                <w:color w:val="000000" w:themeColor="text1"/>
                <w:sz w:val="20"/>
                <w:szCs w:val="20"/>
              </w:rPr>
            </w:rPrChange>
          </w:rPr>
          <w:t>.</w:t>
        </w:r>
        <w:r>
          <w:rPr>
            <w:rFonts w:ascii="David" w:hAnsi="David" w:cs="David"/>
            <w:i w:val="0"/>
            <w:iCs w:val="0"/>
            <w:color w:val="000000" w:themeColor="text1"/>
            <w:sz w:val="20"/>
            <w:szCs w:val="20"/>
          </w:rPr>
          <w:t xml:space="preserve"> Average standard deviation of wind speed [a] and wind direction [b] for different averaging window sizes and different areas – </w:t>
        </w:r>
        <w:proofErr w:type="spellStart"/>
        <w:r>
          <w:rPr>
            <w:rFonts w:ascii="David" w:hAnsi="David" w:cs="David"/>
            <w:i w:val="0"/>
            <w:iCs w:val="0"/>
            <w:color w:val="000000" w:themeColor="text1"/>
            <w:sz w:val="20"/>
            <w:szCs w:val="20"/>
          </w:rPr>
          <w:t>Hadera</w:t>
        </w:r>
        <w:proofErr w:type="spellEnd"/>
        <w:r>
          <w:rPr>
            <w:rFonts w:ascii="David" w:hAnsi="David" w:cs="David"/>
            <w:i w:val="0"/>
            <w:iCs w:val="0"/>
            <w:color w:val="000000" w:themeColor="text1"/>
            <w:sz w:val="20"/>
            <w:szCs w:val="20"/>
          </w:rPr>
          <w:t xml:space="preserve">-port (blue) and Sde-Boker (orange) </w:t>
        </w:r>
        <w:r>
          <w:t xml:space="preserve"> </w:t>
        </w:r>
      </w:ins>
    </w:p>
    <w:p w14:paraId="636388A0" w14:textId="77777777" w:rsidR="0002340A" w:rsidRDefault="0002340A" w:rsidP="00E87BA7">
      <w:pPr>
        <w:widowControl w:val="0"/>
        <w:autoSpaceDE w:val="0"/>
        <w:autoSpaceDN w:val="0"/>
        <w:adjustRightInd w:val="0"/>
        <w:ind w:left="640" w:hanging="640"/>
        <w:rPr>
          <w:ins w:id="558" w:author="Idit Balachsan" w:date="2020-01-26T13:51:00Z"/>
          <w:rFonts w:cs="David"/>
          <w:color w:val="000000" w:themeColor="text1"/>
        </w:rPr>
      </w:pPr>
    </w:p>
    <w:p w14:paraId="78838B02" w14:textId="4693BFB6" w:rsidR="003F1DE5" w:rsidRPr="00A10451" w:rsidRDefault="003F1DE5" w:rsidP="003F1DE5">
      <w:pPr>
        <w:pStyle w:val="Heading2"/>
        <w:rPr>
          <w:ins w:id="559" w:author="Idit Balachsan" w:date="2020-01-26T13:51:00Z"/>
        </w:rPr>
      </w:pPr>
      <w:bookmarkStart w:id="560" w:name="_Toc31024324"/>
      <w:ins w:id="561" w:author="Idit Balachsan" w:date="2020-01-26T13:51:00Z">
        <w:r>
          <w:lastRenderedPageBreak/>
          <w:t xml:space="preserve">Appendix </w:t>
        </w:r>
      </w:ins>
      <w:ins w:id="562" w:author="Idit Balachsan" w:date="2020-01-27T12:39:00Z">
        <w:r w:rsidR="00A459E1">
          <w:t>D</w:t>
        </w:r>
      </w:ins>
      <w:bookmarkStart w:id="563" w:name="Appendix_D"/>
      <w:bookmarkEnd w:id="560"/>
    </w:p>
    <w:bookmarkEnd w:id="563"/>
    <w:p w14:paraId="6C93ED05" w14:textId="77777777" w:rsidR="005570AC" w:rsidRDefault="000D4F95" w:rsidP="00B11DF6">
      <w:pPr>
        <w:keepNext/>
        <w:widowControl w:val="0"/>
        <w:autoSpaceDE w:val="0"/>
        <w:autoSpaceDN w:val="0"/>
        <w:adjustRightInd w:val="0"/>
        <w:ind w:left="640" w:hanging="640"/>
        <w:rPr>
          <w:ins w:id="564" w:author="Idit Balachsan" w:date="2020-01-26T14:05:00Z"/>
        </w:rPr>
      </w:pPr>
      <w:ins w:id="565" w:author="Idit Balachsan" w:date="2020-01-26T13:52:00Z">
        <w:r>
          <w:rPr>
            <w:rFonts w:cs="David"/>
            <w:noProof/>
          </w:rPr>
          <w:drawing>
            <wp:inline distT="0" distB="0" distL="0" distR="0" wp14:anchorId="21C1CFA5" wp14:editId="735428F6">
              <wp:extent cx="5724074" cy="6757200"/>
              <wp:effectExtent l="0" t="0" r="381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2 at 10.45.40.png"/>
                      <pic:cNvPicPr/>
                    </pic:nvPicPr>
                    <pic:blipFill>
                      <a:blip r:embed="rId27">
                        <a:extLst>
                          <a:ext uri="{28A0092B-C50C-407E-A947-70E740481C1C}">
                            <a14:useLocalDpi xmlns:a14="http://schemas.microsoft.com/office/drawing/2010/main" val="0"/>
                          </a:ext>
                        </a:extLst>
                      </a:blip>
                      <a:stretch>
                        <a:fillRect/>
                      </a:stretch>
                    </pic:blipFill>
                    <pic:spPr>
                      <a:xfrm>
                        <a:off x="0" y="0"/>
                        <a:ext cx="5724074" cy="6757200"/>
                      </a:xfrm>
                      <a:prstGeom prst="rect">
                        <a:avLst/>
                      </a:prstGeom>
                    </pic:spPr>
                  </pic:pic>
                </a:graphicData>
              </a:graphic>
            </wp:inline>
          </w:drawing>
        </w:r>
      </w:ins>
    </w:p>
    <w:p w14:paraId="1097F216" w14:textId="50F82F45" w:rsidR="003F1DE5" w:rsidRDefault="005570AC" w:rsidP="00785E78">
      <w:pPr>
        <w:pStyle w:val="Caption"/>
        <w:rPr>
          <w:ins w:id="566" w:author="Idit Balachsan" w:date="2020-01-27T12:59:00Z"/>
          <w:rFonts w:ascii="David" w:hAnsi="David" w:cs="David"/>
          <w:i w:val="0"/>
          <w:iCs w:val="0"/>
          <w:color w:val="000000" w:themeColor="text1"/>
          <w:sz w:val="20"/>
          <w:szCs w:val="20"/>
        </w:rPr>
      </w:pPr>
      <w:ins w:id="567" w:author="Idit Balachsan" w:date="2020-01-26T14:05:00Z">
        <w:r w:rsidRPr="00785E78">
          <w:rPr>
            <w:rFonts w:ascii="David" w:hAnsi="David" w:cs="David"/>
            <w:b/>
            <w:bCs/>
            <w:i w:val="0"/>
            <w:iCs w:val="0"/>
            <w:color w:val="000000" w:themeColor="text1"/>
            <w:sz w:val="20"/>
            <w:szCs w:val="20"/>
          </w:rPr>
          <w:t xml:space="preserve">Figure </w:t>
        </w:r>
        <w:r w:rsidRPr="00785E78">
          <w:rPr>
            <w:rFonts w:ascii="David" w:hAnsi="David" w:cs="David"/>
            <w:b/>
            <w:bCs/>
            <w:i w:val="0"/>
            <w:iCs w:val="0"/>
            <w:color w:val="000000" w:themeColor="text1"/>
            <w:sz w:val="20"/>
            <w:szCs w:val="20"/>
          </w:rPr>
          <w:fldChar w:fldCharType="begin"/>
        </w:r>
        <w:r w:rsidRPr="00785E78">
          <w:rPr>
            <w:rFonts w:ascii="David" w:hAnsi="David" w:cs="David"/>
            <w:b/>
            <w:bCs/>
            <w:i w:val="0"/>
            <w:iCs w:val="0"/>
            <w:color w:val="000000" w:themeColor="text1"/>
            <w:sz w:val="20"/>
            <w:szCs w:val="20"/>
          </w:rPr>
          <w:instrText xml:space="preserve"> SEQ Figure \* ARABIC </w:instrText>
        </w:r>
      </w:ins>
      <w:r w:rsidRPr="00785E78">
        <w:rPr>
          <w:rFonts w:ascii="David" w:hAnsi="David" w:cs="David"/>
          <w:b/>
          <w:bCs/>
          <w:i w:val="0"/>
          <w:iCs w:val="0"/>
          <w:color w:val="000000" w:themeColor="text1"/>
          <w:sz w:val="20"/>
          <w:szCs w:val="20"/>
        </w:rPr>
        <w:fldChar w:fldCharType="separate"/>
      </w:r>
      <w:ins w:id="568" w:author="Idit Balachsan" w:date="2020-01-27T13:03:00Z">
        <w:r w:rsidR="003039D0">
          <w:rPr>
            <w:rFonts w:ascii="David" w:hAnsi="David" w:cs="David"/>
            <w:b/>
            <w:bCs/>
            <w:i w:val="0"/>
            <w:iCs w:val="0"/>
            <w:noProof/>
            <w:color w:val="000000" w:themeColor="text1"/>
            <w:sz w:val="20"/>
            <w:szCs w:val="20"/>
          </w:rPr>
          <w:t>8</w:t>
        </w:r>
      </w:ins>
      <w:ins w:id="569" w:author="Idit Balachsan" w:date="2020-01-26T14:05:00Z">
        <w:r w:rsidRPr="00785E78">
          <w:rPr>
            <w:rFonts w:ascii="David" w:hAnsi="David" w:cs="David"/>
            <w:b/>
            <w:bCs/>
            <w:i w:val="0"/>
            <w:iCs w:val="0"/>
            <w:color w:val="000000" w:themeColor="text1"/>
            <w:sz w:val="20"/>
            <w:szCs w:val="20"/>
          </w:rPr>
          <w:fldChar w:fldCharType="end"/>
        </w:r>
        <w:r w:rsidRPr="00785E78">
          <w:rPr>
            <w:rFonts w:ascii="David" w:hAnsi="David" w:cs="David"/>
            <w:b/>
            <w:bCs/>
            <w:i w:val="0"/>
            <w:iCs w:val="0"/>
            <w:color w:val="000000" w:themeColor="text1"/>
            <w:sz w:val="20"/>
            <w:szCs w:val="20"/>
          </w:rPr>
          <w:t>.</w:t>
        </w:r>
        <w:r w:rsidRPr="00785E78">
          <w:rPr>
            <w:rFonts w:ascii="David" w:hAnsi="David" w:cs="David"/>
            <w:i w:val="0"/>
            <w:iCs w:val="0"/>
            <w:color w:val="000000" w:themeColor="text1"/>
            <w:sz w:val="20"/>
            <w:szCs w:val="20"/>
          </w:rPr>
          <w:t xml:space="preserve"> </w:t>
        </w:r>
        <w:r w:rsidRPr="00785E78">
          <w:rPr>
            <w:rFonts w:ascii="Calibri" w:hAnsi="Calibri" w:cs="Calibri"/>
            <w:i w:val="0"/>
            <w:iCs w:val="0"/>
            <w:color w:val="000000" w:themeColor="text1"/>
            <w:sz w:val="20"/>
            <w:szCs w:val="20"/>
          </w:rPr>
          <w:t>﻿</w:t>
        </w:r>
        <w:r w:rsidRPr="00785E78">
          <w:rPr>
            <w:rFonts w:ascii="David" w:hAnsi="David" w:cs="David"/>
            <w:i w:val="0"/>
            <w:iCs w:val="0"/>
            <w:color w:val="000000" w:themeColor="text1"/>
            <w:sz w:val="20"/>
            <w:szCs w:val="20"/>
          </w:rPr>
          <w:t>Proposed procedure to determine whether a steady-state model or a non- steady-state model should be used for the application of concern</w:t>
        </w:r>
      </w:ins>
      <w:ins w:id="570" w:author="Idit Balachsan" w:date="2020-01-26T14:10:00Z">
        <w:r w:rsidR="00C14D48">
          <w:rPr>
            <w:rFonts w:ascii="David" w:hAnsi="David" w:cs="David"/>
            <w:i w:val="0"/>
            <w:iCs w:val="0"/>
            <w:color w:val="000000" w:themeColor="text1"/>
            <w:sz w:val="20"/>
            <w:szCs w:val="20"/>
          </w:rPr>
          <w:t xml:space="preserve"> (</w:t>
        </w:r>
      </w:ins>
      <w:ins w:id="571" w:author="Idit Balachsan" w:date="2020-01-26T14:11:00Z">
        <w:r w:rsidR="0072405D" w:rsidRPr="00785E78">
          <w:rPr>
            <w:rFonts w:ascii="David" w:hAnsi="David" w:cs="David"/>
            <w:i w:val="0"/>
            <w:iCs w:val="0"/>
            <w:color w:val="000000" w:themeColor="text1"/>
            <w:sz w:val="20"/>
            <w:szCs w:val="20"/>
          </w:rPr>
          <w:t>Atmospheric Dispersion Modelling Liaison Committee Report</w:t>
        </w:r>
        <w:r w:rsidR="0072405D">
          <w:rPr>
            <w:rFonts w:ascii="David" w:hAnsi="David" w:cs="David"/>
            <w:i w:val="0"/>
            <w:iCs w:val="0"/>
            <w:color w:val="000000" w:themeColor="text1"/>
            <w:sz w:val="20"/>
            <w:szCs w:val="20"/>
          </w:rPr>
          <w:t xml:space="preserve">, </w:t>
        </w:r>
        <w:r w:rsidR="0072405D" w:rsidRPr="00785E78">
          <w:rPr>
            <w:rFonts w:ascii="David" w:hAnsi="David" w:cs="David"/>
            <w:i w:val="0"/>
            <w:iCs w:val="0"/>
            <w:color w:val="000000" w:themeColor="text1"/>
            <w:sz w:val="20"/>
            <w:szCs w:val="20"/>
          </w:rPr>
          <w:t xml:space="preserve">2011 </w:t>
        </w:r>
      </w:ins>
      <w:ins w:id="572" w:author="Idit Balachsan" w:date="2020-01-26T14:10:00Z">
        <w:r w:rsidR="0072405D">
          <w:rPr>
            <w:rFonts w:ascii="David" w:hAnsi="David" w:cs="David"/>
            <w:i w:val="0"/>
            <w:iCs w:val="0"/>
            <w:color w:val="000000" w:themeColor="text1"/>
            <w:sz w:val="20"/>
            <w:szCs w:val="20"/>
          </w:rPr>
          <w:fldChar w:fldCharType="begin" w:fldLock="1"/>
        </w:r>
      </w:ins>
      <w:r w:rsidR="0072405D">
        <w:rPr>
          <w:rFonts w:ascii="David" w:hAnsi="David" w:cs="David"/>
          <w:i w:val="0"/>
          <w:iCs w:val="0"/>
          <w:color w:val="000000" w:themeColor="text1"/>
          <w:sz w:val="20"/>
          <w:szCs w:val="20"/>
        </w:rPr>
        <w:instrText>ADDIN CSL_CITATION {"citationItems":[{"id":"ITEM-1","itemData":{"ISBN":"9780859516952","id":"ITEM-1","issue":"June","issued":{"date-parts":[["2011"]]},"title":"Atmospheric Dispersion Modelling Liaison Committee Report: ADMLC-R6 June 2011","type":"report"},"uris":["http://www.mendeley.com/documents/?uuid=8d4b96ad-d019-4166-a4df-8ad6d1950cd8"]}],"mendeley":{"formattedCitation":"[70]","plainTextFormattedCitation":"[70]"},"properties":{"noteIndex":0},"schema":"https://github.com/citation-style-language/schema/raw/master/csl-citation.json"}</w:instrText>
      </w:r>
      <w:r w:rsidR="0072405D">
        <w:rPr>
          <w:rFonts w:ascii="David" w:hAnsi="David" w:cs="David"/>
          <w:i w:val="0"/>
          <w:iCs w:val="0"/>
          <w:color w:val="000000" w:themeColor="text1"/>
          <w:sz w:val="20"/>
          <w:szCs w:val="20"/>
        </w:rPr>
        <w:fldChar w:fldCharType="separate"/>
      </w:r>
      <w:r w:rsidR="0072405D" w:rsidRPr="0072405D">
        <w:rPr>
          <w:rFonts w:ascii="David" w:hAnsi="David" w:cs="David"/>
          <w:i w:val="0"/>
          <w:iCs w:val="0"/>
          <w:color w:val="000000" w:themeColor="text1"/>
          <w:sz w:val="20"/>
          <w:szCs w:val="20"/>
        </w:rPr>
        <w:t>[70]</w:t>
      </w:r>
      <w:ins w:id="573" w:author="Idit Balachsan" w:date="2020-01-26T14:10:00Z">
        <w:r w:rsidR="0072405D">
          <w:rPr>
            <w:rFonts w:ascii="David" w:hAnsi="David" w:cs="David"/>
            <w:i w:val="0"/>
            <w:iCs w:val="0"/>
            <w:color w:val="000000" w:themeColor="text1"/>
            <w:sz w:val="20"/>
            <w:szCs w:val="20"/>
          </w:rPr>
          <w:fldChar w:fldCharType="end"/>
        </w:r>
        <w:r w:rsidR="00C14D48">
          <w:rPr>
            <w:rFonts w:ascii="David" w:hAnsi="David" w:cs="David"/>
            <w:i w:val="0"/>
            <w:iCs w:val="0"/>
            <w:color w:val="000000" w:themeColor="text1"/>
            <w:sz w:val="20"/>
            <w:szCs w:val="20"/>
          </w:rPr>
          <w:t>)</w:t>
        </w:r>
      </w:ins>
      <w:ins w:id="574" w:author="Idit Balachsan" w:date="2020-01-26T14:09:00Z">
        <w:r w:rsidR="00603520">
          <w:rPr>
            <w:rFonts w:ascii="David" w:hAnsi="David" w:cs="David"/>
            <w:i w:val="0"/>
            <w:iCs w:val="0"/>
            <w:color w:val="000000" w:themeColor="text1"/>
            <w:sz w:val="20"/>
            <w:szCs w:val="20"/>
          </w:rPr>
          <w:t xml:space="preserve">. </w:t>
        </w:r>
      </w:ins>
    </w:p>
    <w:p w14:paraId="590EE048" w14:textId="2ABF06B2" w:rsidR="0002340A" w:rsidRDefault="0002340A" w:rsidP="0002340A">
      <w:pPr>
        <w:rPr>
          <w:ins w:id="575" w:author="Idit Balachsan" w:date="2020-01-27T12:59:00Z"/>
        </w:rPr>
      </w:pPr>
    </w:p>
    <w:p w14:paraId="7D709AA6" w14:textId="4A1BBE9A" w:rsidR="0002340A" w:rsidRDefault="0002340A" w:rsidP="0002340A">
      <w:pPr>
        <w:rPr>
          <w:ins w:id="576" w:author="Idit Balachsan" w:date="2020-01-27T12:59:00Z"/>
        </w:rPr>
      </w:pPr>
    </w:p>
    <w:p w14:paraId="256BF1EA" w14:textId="2C772CA6" w:rsidR="0002340A" w:rsidRDefault="0002340A" w:rsidP="0002340A">
      <w:pPr>
        <w:rPr>
          <w:ins w:id="577" w:author="Idit Balachsan" w:date="2020-01-27T12:59:00Z"/>
        </w:rPr>
      </w:pPr>
    </w:p>
    <w:p w14:paraId="72F8995E" w14:textId="4913AC24" w:rsidR="0002340A" w:rsidRDefault="0002340A" w:rsidP="0002340A">
      <w:pPr>
        <w:rPr>
          <w:ins w:id="578" w:author="Idit Balachsan" w:date="2020-01-27T12:59:00Z"/>
        </w:rPr>
      </w:pPr>
    </w:p>
    <w:p w14:paraId="12BFC556" w14:textId="074565D9" w:rsidR="0002340A" w:rsidRDefault="0002340A" w:rsidP="0002340A">
      <w:pPr>
        <w:rPr>
          <w:ins w:id="579" w:author="Idit Balachsan" w:date="2020-01-27T12:59:00Z"/>
        </w:rPr>
      </w:pPr>
    </w:p>
    <w:p w14:paraId="0C60E890" w14:textId="306C0760" w:rsidR="0002340A" w:rsidRDefault="0002340A" w:rsidP="0002340A">
      <w:pPr>
        <w:rPr>
          <w:ins w:id="580" w:author="Idit Balachsan" w:date="2020-01-27T12:59:00Z"/>
        </w:rPr>
      </w:pPr>
    </w:p>
    <w:p w14:paraId="3B63C3F8" w14:textId="08996E01" w:rsidR="0002340A" w:rsidRPr="00C57733" w:rsidRDefault="0002340A" w:rsidP="00F82420">
      <w:pPr>
        <w:pStyle w:val="Heading2"/>
      </w:pPr>
      <w:bookmarkStart w:id="581" w:name="_Toc31024325"/>
      <w:ins w:id="582" w:author="Idit Balachsan" w:date="2020-01-27T12:59:00Z">
        <w:r>
          <w:lastRenderedPageBreak/>
          <w:t>Appendix E</w:t>
        </w:r>
      </w:ins>
      <w:bookmarkStart w:id="583" w:name="_Toc31023650"/>
      <w:ins w:id="584" w:author="Idit Balachsan" w:date="2020-01-27T13:03:00Z">
        <w:r w:rsidR="00814E8B">
          <w:rPr>
            <w:noProof/>
          </w:rPr>
          <mc:AlternateContent>
            <mc:Choice Requires="wps">
              <w:drawing>
                <wp:anchor distT="0" distB="0" distL="114300" distR="114300" simplePos="0" relativeHeight="251712512" behindDoc="0" locked="0" layoutInCell="1" allowOverlap="1" wp14:anchorId="5894FD9D" wp14:editId="1F5501B3">
                  <wp:simplePos x="0" y="0"/>
                  <wp:positionH relativeFrom="column">
                    <wp:posOffset>93345</wp:posOffset>
                  </wp:positionH>
                  <wp:positionV relativeFrom="paragraph">
                    <wp:posOffset>2711450</wp:posOffset>
                  </wp:positionV>
                  <wp:extent cx="6162040" cy="635"/>
                  <wp:effectExtent l="0" t="0" r="0" b="3175"/>
                  <wp:wrapSquare wrapText="bothSides"/>
                  <wp:docPr id="46" name="Text Box 46"/>
                  <wp:cNvGraphicFramePr/>
                  <a:graphic xmlns:a="http://schemas.openxmlformats.org/drawingml/2006/main">
                    <a:graphicData uri="http://schemas.microsoft.com/office/word/2010/wordprocessingShape">
                      <wps:wsp>
                        <wps:cNvSpPr txBox="1"/>
                        <wps:spPr>
                          <a:xfrm>
                            <a:off x="0" y="0"/>
                            <a:ext cx="6162040" cy="635"/>
                          </a:xfrm>
                          <a:prstGeom prst="rect">
                            <a:avLst/>
                          </a:prstGeom>
                          <a:solidFill>
                            <a:prstClr val="white"/>
                          </a:solidFill>
                          <a:ln>
                            <a:noFill/>
                          </a:ln>
                        </wps:spPr>
                        <wps:txbx>
                          <w:txbxContent>
                            <w:p w14:paraId="42FA6A51" w14:textId="26B74C26" w:rsidR="00AF1489" w:rsidRPr="00B853BF" w:rsidRDefault="00AF1489" w:rsidP="00B853BF">
                              <w:pPr>
                                <w:pStyle w:val="Caption"/>
                                <w:rPr>
                                  <w:rFonts w:ascii="David" w:hAnsi="David" w:cs="David"/>
                                  <w:i w:val="0"/>
                                  <w:iCs w:val="0"/>
                                  <w:color w:val="000000" w:themeColor="text1"/>
                                  <w:sz w:val="20"/>
                                  <w:szCs w:val="20"/>
                                </w:rPr>
                              </w:pPr>
                              <w:ins w:id="585" w:author="Idit Balachsan" w:date="2020-01-27T13:03:00Z">
                                <w:r w:rsidRPr="00832745">
                                  <w:rPr>
                                    <w:rFonts w:ascii="David" w:hAnsi="David" w:cs="David"/>
                                    <w:b/>
                                    <w:bCs/>
                                    <w:i w:val="0"/>
                                    <w:iCs w:val="0"/>
                                    <w:color w:val="000000" w:themeColor="text1"/>
                                    <w:sz w:val="20"/>
                                    <w:szCs w:val="20"/>
                                  </w:rPr>
                                  <w:t xml:space="preserve">Figure </w:t>
                                </w:r>
                                <w:r w:rsidRPr="00832745">
                                  <w:rPr>
                                    <w:rFonts w:ascii="David" w:hAnsi="David" w:cs="David"/>
                                    <w:b/>
                                    <w:bCs/>
                                    <w:i w:val="0"/>
                                    <w:iCs w:val="0"/>
                                    <w:color w:val="000000" w:themeColor="text1"/>
                                    <w:sz w:val="20"/>
                                    <w:szCs w:val="20"/>
                                  </w:rPr>
                                  <w:fldChar w:fldCharType="begin"/>
                                </w:r>
                                <w:r w:rsidRPr="00832745">
                                  <w:rPr>
                                    <w:rFonts w:ascii="David" w:hAnsi="David" w:cs="David"/>
                                    <w:b/>
                                    <w:bCs/>
                                    <w:i w:val="0"/>
                                    <w:iCs w:val="0"/>
                                    <w:color w:val="000000" w:themeColor="text1"/>
                                    <w:sz w:val="20"/>
                                    <w:szCs w:val="20"/>
                                  </w:rPr>
                                  <w:instrText xml:space="preserve"> SEQ Figure \* ARABIC </w:instrText>
                                </w:r>
                              </w:ins>
                              <w:r w:rsidRPr="00832745">
                                <w:rPr>
                                  <w:rFonts w:ascii="David" w:hAnsi="David" w:cs="David"/>
                                  <w:b/>
                                  <w:bCs/>
                                  <w:i w:val="0"/>
                                  <w:iCs w:val="0"/>
                                  <w:color w:val="000000" w:themeColor="text1"/>
                                  <w:sz w:val="20"/>
                                  <w:szCs w:val="20"/>
                                </w:rPr>
                                <w:fldChar w:fldCharType="separate"/>
                              </w:r>
                              <w:ins w:id="586" w:author="Idit Balachsan" w:date="2020-01-27T13:03:00Z">
                                <w:r w:rsidRPr="00832745">
                                  <w:rPr>
                                    <w:rFonts w:ascii="David" w:hAnsi="David" w:cs="David"/>
                                    <w:b/>
                                    <w:bCs/>
                                    <w:i w:val="0"/>
                                    <w:iCs w:val="0"/>
                                    <w:color w:val="000000" w:themeColor="text1"/>
                                    <w:sz w:val="20"/>
                                    <w:szCs w:val="20"/>
                                  </w:rPr>
                                  <w:t>9</w:t>
                                </w:r>
                                <w:r w:rsidRPr="00832745">
                                  <w:rPr>
                                    <w:rFonts w:ascii="David" w:hAnsi="David" w:cs="David"/>
                                    <w:b/>
                                    <w:bCs/>
                                    <w:i w:val="0"/>
                                    <w:iCs w:val="0"/>
                                    <w:color w:val="000000" w:themeColor="text1"/>
                                    <w:sz w:val="20"/>
                                    <w:szCs w:val="20"/>
                                  </w:rPr>
                                  <w:fldChar w:fldCharType="end"/>
                                </w:r>
                                <w:r w:rsidRPr="00832745">
                                  <w:rPr>
                                    <w:rFonts w:ascii="David" w:hAnsi="David" w:cs="David"/>
                                    <w:b/>
                                    <w:bCs/>
                                    <w:i w:val="0"/>
                                    <w:iCs w:val="0"/>
                                    <w:color w:val="000000" w:themeColor="text1"/>
                                    <w:sz w:val="20"/>
                                    <w:szCs w:val="20"/>
                                  </w:rPr>
                                  <w:t>.</w:t>
                                </w:r>
                                <w:r>
                                  <w:rPr>
                                    <w:rFonts w:ascii="David" w:hAnsi="David" w:cs="David"/>
                                    <w:i w:val="0"/>
                                    <w:iCs w:val="0"/>
                                    <w:color w:val="000000" w:themeColor="text1"/>
                                    <w:sz w:val="20"/>
                                    <w:szCs w:val="20"/>
                                  </w:rPr>
                                  <w:t xml:space="preserve"> </w:t>
                                </w:r>
                              </w:ins>
                              <w:ins w:id="587" w:author="Idit Balachsan" w:date="2020-01-27T13:05:00Z">
                                <w:r>
                                  <w:rPr>
                                    <w:rFonts w:ascii="David" w:hAnsi="David" w:cs="David"/>
                                    <w:i w:val="0"/>
                                    <w:iCs w:val="0"/>
                                    <w:color w:val="000000" w:themeColor="text1"/>
                                    <w:sz w:val="20"/>
                                    <w:szCs w:val="20"/>
                                  </w:rPr>
                                  <w:t xml:space="preserve">Joint distribution of wind speed and direction </w:t>
                                </w:r>
                              </w:ins>
                              <w:ins w:id="588" w:author="Idit Balachsan" w:date="2020-01-27T13:06:00Z">
                                <w:r>
                                  <w:rPr>
                                    <w:rFonts w:ascii="David" w:hAnsi="David" w:cs="David"/>
                                    <w:i w:val="0"/>
                                    <w:iCs w:val="0"/>
                                    <w:color w:val="000000" w:themeColor="text1"/>
                                    <w:sz w:val="20"/>
                                    <w:szCs w:val="20"/>
                                  </w:rPr>
                                  <w:t xml:space="preserve">for representative winter month (January, a) and summer month (July, b).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4FD9D" id="Text Box 46" o:spid="_x0000_s1053" type="#_x0000_t202" style="position:absolute;left:0;text-align:left;margin-left:7.35pt;margin-top:213.5pt;width:485.2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" stroked="f">
                  <v:textbox style="mso-fit-shape-to-text:t" inset="0,0,0,0">
                    <w:txbxContent>
                      <w:p w14:paraId="42FA6A51" w14:textId="26B74C26" w:rsidR="00AF1489" w:rsidRPr="00B853BF" w:rsidRDefault="00AF1489" w:rsidP="00B853BF">
                        <w:pPr>
                          <w:pStyle w:val="Caption"/>
                          <w:rPr>
                            <w:rFonts w:ascii="David" w:hAnsi="David" w:cs="David"/>
                            <w:i w:val="0"/>
                            <w:iCs w:val="0"/>
                            <w:color w:val="000000" w:themeColor="text1"/>
                            <w:sz w:val="20"/>
                            <w:szCs w:val="20"/>
                          </w:rPr>
                        </w:pPr>
                        <w:ins w:id="589" w:author="Idit Balachsan" w:date="2020-01-27T13:03:00Z">
                          <w:r w:rsidRPr="00832745">
                            <w:rPr>
                              <w:rFonts w:ascii="David" w:hAnsi="David" w:cs="David"/>
                              <w:b/>
                              <w:bCs/>
                              <w:i w:val="0"/>
                              <w:iCs w:val="0"/>
                              <w:color w:val="000000" w:themeColor="text1"/>
                              <w:sz w:val="20"/>
                              <w:szCs w:val="20"/>
                            </w:rPr>
                            <w:t xml:space="preserve">Figure </w:t>
                          </w:r>
                          <w:r w:rsidRPr="00832745">
                            <w:rPr>
                              <w:rFonts w:ascii="David" w:hAnsi="David" w:cs="David"/>
                              <w:b/>
                              <w:bCs/>
                              <w:i w:val="0"/>
                              <w:iCs w:val="0"/>
                              <w:color w:val="000000" w:themeColor="text1"/>
                              <w:sz w:val="20"/>
                              <w:szCs w:val="20"/>
                            </w:rPr>
                            <w:fldChar w:fldCharType="begin"/>
                          </w:r>
                          <w:r w:rsidRPr="00832745">
                            <w:rPr>
                              <w:rFonts w:ascii="David" w:hAnsi="David" w:cs="David"/>
                              <w:b/>
                              <w:bCs/>
                              <w:i w:val="0"/>
                              <w:iCs w:val="0"/>
                              <w:color w:val="000000" w:themeColor="text1"/>
                              <w:sz w:val="20"/>
                              <w:szCs w:val="20"/>
                            </w:rPr>
                            <w:instrText xml:space="preserve"> SEQ Figure \* ARABIC </w:instrText>
                          </w:r>
                        </w:ins>
                        <w:r w:rsidRPr="00832745">
                          <w:rPr>
                            <w:rFonts w:ascii="David" w:hAnsi="David" w:cs="David"/>
                            <w:b/>
                            <w:bCs/>
                            <w:i w:val="0"/>
                            <w:iCs w:val="0"/>
                            <w:color w:val="000000" w:themeColor="text1"/>
                            <w:sz w:val="20"/>
                            <w:szCs w:val="20"/>
                          </w:rPr>
                          <w:fldChar w:fldCharType="separate"/>
                        </w:r>
                        <w:ins w:id="590" w:author="Idit Balachsan" w:date="2020-01-27T13:03:00Z">
                          <w:r w:rsidRPr="00832745">
                            <w:rPr>
                              <w:rFonts w:ascii="David" w:hAnsi="David" w:cs="David"/>
                              <w:b/>
                              <w:bCs/>
                              <w:i w:val="0"/>
                              <w:iCs w:val="0"/>
                              <w:color w:val="000000" w:themeColor="text1"/>
                              <w:sz w:val="20"/>
                              <w:szCs w:val="20"/>
                            </w:rPr>
                            <w:t>9</w:t>
                          </w:r>
                          <w:r w:rsidRPr="00832745">
                            <w:rPr>
                              <w:rFonts w:ascii="David" w:hAnsi="David" w:cs="David"/>
                              <w:b/>
                              <w:bCs/>
                              <w:i w:val="0"/>
                              <w:iCs w:val="0"/>
                              <w:color w:val="000000" w:themeColor="text1"/>
                              <w:sz w:val="20"/>
                              <w:szCs w:val="20"/>
                            </w:rPr>
                            <w:fldChar w:fldCharType="end"/>
                          </w:r>
                          <w:r w:rsidRPr="00832745">
                            <w:rPr>
                              <w:rFonts w:ascii="David" w:hAnsi="David" w:cs="David"/>
                              <w:b/>
                              <w:bCs/>
                              <w:i w:val="0"/>
                              <w:iCs w:val="0"/>
                              <w:color w:val="000000" w:themeColor="text1"/>
                              <w:sz w:val="20"/>
                              <w:szCs w:val="20"/>
                            </w:rPr>
                            <w:t>.</w:t>
                          </w:r>
                          <w:r>
                            <w:rPr>
                              <w:rFonts w:ascii="David" w:hAnsi="David" w:cs="David"/>
                              <w:i w:val="0"/>
                              <w:iCs w:val="0"/>
                              <w:color w:val="000000" w:themeColor="text1"/>
                              <w:sz w:val="20"/>
                              <w:szCs w:val="20"/>
                            </w:rPr>
                            <w:t xml:space="preserve"> </w:t>
                          </w:r>
                        </w:ins>
                        <w:ins w:id="591" w:author="Idit Balachsan" w:date="2020-01-27T13:05:00Z">
                          <w:r>
                            <w:rPr>
                              <w:rFonts w:ascii="David" w:hAnsi="David" w:cs="David"/>
                              <w:i w:val="0"/>
                              <w:iCs w:val="0"/>
                              <w:color w:val="000000" w:themeColor="text1"/>
                              <w:sz w:val="20"/>
                              <w:szCs w:val="20"/>
                            </w:rPr>
                            <w:t xml:space="preserve">Joint distribution of wind speed and direction </w:t>
                          </w:r>
                        </w:ins>
                        <w:ins w:id="592" w:author="Idit Balachsan" w:date="2020-01-27T13:06:00Z">
                          <w:r>
                            <w:rPr>
                              <w:rFonts w:ascii="David" w:hAnsi="David" w:cs="David"/>
                              <w:i w:val="0"/>
                              <w:iCs w:val="0"/>
                              <w:color w:val="000000" w:themeColor="text1"/>
                              <w:sz w:val="20"/>
                              <w:szCs w:val="20"/>
                            </w:rPr>
                            <w:t xml:space="preserve">for representative winter month (January, a) and summer month (July, b).  </w:t>
                          </w:r>
                        </w:ins>
                      </w:p>
                    </w:txbxContent>
                  </v:textbox>
                  <w10:wrap type="square"/>
                </v:shape>
              </w:pict>
            </mc:Fallback>
          </mc:AlternateContent>
        </w:r>
      </w:ins>
      <w:ins w:id="593" w:author="Idit Balachsan" w:date="2020-01-27T13:04:00Z">
        <w:r w:rsidR="008C3C96" w:rsidRPr="008C3C96">
          <w:rPr>
            <w:rFonts w:eastAsia="Times New Roman" w:cs="Times New Roman"/>
            <w:b w:val="0"/>
            <w:color w:val="auto"/>
            <w:sz w:val="24"/>
            <w:szCs w:val="24"/>
          </w:rPr>
          <mc:AlternateContent>
            <mc:Choice Requires="wps">
              <w:drawing>
                <wp:anchor distT="0" distB="0" distL="114300" distR="114300" simplePos="0" relativeHeight="251714560" behindDoc="0" locked="0" layoutInCell="1" allowOverlap="1" wp14:anchorId="0BE38833" wp14:editId="6DB03688">
                  <wp:simplePos x="0" y="0"/>
                  <wp:positionH relativeFrom="column">
                    <wp:posOffset>95250</wp:posOffset>
                  </wp:positionH>
                  <wp:positionV relativeFrom="paragraph">
                    <wp:posOffset>247319</wp:posOffset>
                  </wp:positionV>
                  <wp:extent cx="321945" cy="22479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21945" cy="224790"/>
                          </a:xfrm>
                          <a:prstGeom prst="rect">
                            <a:avLst/>
                          </a:prstGeom>
                          <a:solidFill>
                            <a:schemeClr val="lt1"/>
                          </a:solidFill>
                          <a:ln w="6350">
                            <a:noFill/>
                          </a:ln>
                        </wps:spPr>
                        <wps:txbx>
                          <w:txbxContent>
                            <w:p w14:paraId="07A7D23E" w14:textId="77777777" w:rsidR="00AF1489" w:rsidRPr="0058332A" w:rsidRDefault="00AF1489" w:rsidP="008C3C96">
                              <w:pPr>
                                <w:rPr>
                                  <w:rFonts w:cs="David"/>
                                  <w:color w:val="000000" w:themeColor="text1"/>
                                  <w:sz w:val="20"/>
                                  <w:szCs w:val="20"/>
                                </w:rPr>
                              </w:pPr>
                              <w:r w:rsidRPr="0058332A">
                                <w:rPr>
                                  <w:rFonts w:cs="David"/>
                                  <w:color w:val="000000" w:themeColor="text1"/>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38833" id="Text Box 47" o:spid="_x0000_s1054" type="#_x0000_t202" style="position:absolute;left:0;text-align:left;margin-left:7.5pt;margin-top:19.45pt;width:25.35pt;height:17.7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" fillcolor="white [3201]" stroked="f" strokeweight=".5pt">
                  <v:textbox>
                    <w:txbxContent>
                      <w:p w14:paraId="07A7D23E" w14:textId="77777777" w:rsidR="00AF1489" w:rsidRPr="0058332A" w:rsidRDefault="00AF1489" w:rsidP="008C3C96">
                        <w:pPr>
                          <w:rPr>
                            <w:rFonts w:cs="David"/>
                            <w:color w:val="000000" w:themeColor="text1"/>
                            <w:sz w:val="20"/>
                            <w:szCs w:val="20"/>
                          </w:rPr>
                        </w:pPr>
                        <w:r w:rsidRPr="0058332A">
                          <w:rPr>
                            <w:rFonts w:cs="David"/>
                            <w:color w:val="000000" w:themeColor="text1"/>
                            <w:sz w:val="20"/>
                            <w:szCs w:val="20"/>
                          </w:rPr>
                          <w:t>a</w:t>
                        </w:r>
                      </w:p>
                    </w:txbxContent>
                  </v:textbox>
                </v:shape>
              </w:pict>
            </mc:Fallback>
          </mc:AlternateContent>
        </w:r>
        <w:r w:rsidR="008C3C96" w:rsidRPr="008C3C96">
          <w:rPr>
            <w:rFonts w:eastAsia="Times New Roman" w:cs="Times New Roman"/>
            <w:b w:val="0"/>
            <w:color w:val="auto"/>
            <w:sz w:val="24"/>
            <w:szCs w:val="24"/>
          </w:rPr>
          <mc:AlternateContent>
            <mc:Choice Requires="wps">
              <w:drawing>
                <wp:anchor distT="0" distB="0" distL="114300" distR="114300" simplePos="0" relativeHeight="251715584" behindDoc="0" locked="0" layoutInCell="1" allowOverlap="1" wp14:anchorId="3DD12C15" wp14:editId="777F59C1">
                  <wp:simplePos x="0" y="0"/>
                  <wp:positionH relativeFrom="column">
                    <wp:posOffset>3509645</wp:posOffset>
                  </wp:positionH>
                  <wp:positionV relativeFrom="paragraph">
                    <wp:posOffset>249859</wp:posOffset>
                  </wp:positionV>
                  <wp:extent cx="321945" cy="224790"/>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21945" cy="224790"/>
                          </a:xfrm>
                          <a:prstGeom prst="rect">
                            <a:avLst/>
                          </a:prstGeom>
                          <a:solidFill>
                            <a:schemeClr val="lt1"/>
                          </a:solidFill>
                          <a:ln w="6350">
                            <a:noFill/>
                          </a:ln>
                        </wps:spPr>
                        <wps:txbx>
                          <w:txbxContent>
                            <w:p w14:paraId="4B866571" w14:textId="77777777" w:rsidR="00AF1489" w:rsidRPr="0058332A" w:rsidRDefault="00AF1489" w:rsidP="008C3C96">
                              <w:pPr>
                                <w:rPr>
                                  <w:rFonts w:cs="David"/>
                                  <w:color w:val="000000" w:themeColor="text1"/>
                                  <w:sz w:val="20"/>
                                  <w:szCs w:val="20"/>
                                </w:rPr>
                              </w:pPr>
                              <w:r>
                                <w:rPr>
                                  <w:rFonts w:cs="David"/>
                                  <w:color w:val="000000" w:themeColor="text1"/>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12C15" id="Text Box 48" o:spid="_x0000_s1055" type="#_x0000_t202" style="position:absolute;left:0;text-align:left;margin-left:276.35pt;margin-top:19.65pt;width:25.35pt;height:17.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" fillcolor="white [3201]" stroked="f" strokeweight=".5pt">
                  <v:textbox>
                    <w:txbxContent>
                      <w:p w14:paraId="4B866571" w14:textId="77777777" w:rsidR="00AF1489" w:rsidRPr="0058332A" w:rsidRDefault="00AF1489" w:rsidP="008C3C96">
                        <w:pPr>
                          <w:rPr>
                            <w:rFonts w:cs="David"/>
                            <w:color w:val="000000" w:themeColor="text1"/>
                            <w:sz w:val="20"/>
                            <w:szCs w:val="20"/>
                          </w:rPr>
                        </w:pPr>
                        <w:r>
                          <w:rPr>
                            <w:rFonts w:cs="David"/>
                            <w:color w:val="000000" w:themeColor="text1"/>
                            <w:sz w:val="20"/>
                            <w:szCs w:val="20"/>
                          </w:rPr>
                          <w:t>b</w:t>
                        </w:r>
                      </w:p>
                    </w:txbxContent>
                  </v:textbox>
                </v:shape>
              </w:pict>
            </mc:Fallback>
          </mc:AlternateContent>
        </w:r>
      </w:ins>
      <w:ins w:id="594" w:author="Idit Balachsan" w:date="2020-01-27T13:00:00Z">
        <w:r w:rsidR="005F308E">
          <w:rPr>
            <w:noProof/>
          </w:rPr>
          <w:drawing>
            <wp:anchor distT="0" distB="0" distL="114300" distR="114300" simplePos="0" relativeHeight="251709440" behindDoc="0" locked="0" layoutInCell="1" allowOverlap="1" wp14:anchorId="59DE77BF" wp14:editId="53B57142">
              <wp:simplePos x="0" y="0"/>
              <wp:positionH relativeFrom="column">
                <wp:posOffset>2863077</wp:posOffset>
              </wp:positionH>
              <wp:positionV relativeFrom="paragraph">
                <wp:posOffset>180975</wp:posOffset>
              </wp:positionV>
              <wp:extent cx="3557905" cy="2421255"/>
              <wp:effectExtent l="0" t="0" r="0" b="4445"/>
              <wp:wrapSquare wrapText="bothSides"/>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adera_WF_month_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7905" cy="2421255"/>
                      </a:xfrm>
                      <a:prstGeom prst="rect">
                        <a:avLst/>
                      </a:prstGeom>
                    </pic:spPr>
                  </pic:pic>
                </a:graphicData>
              </a:graphic>
              <wp14:sizeRelH relativeFrom="page">
                <wp14:pctWidth>0</wp14:pctWidth>
              </wp14:sizeRelH>
              <wp14:sizeRelV relativeFrom="page">
                <wp14:pctHeight>0</wp14:pctHeight>
              </wp14:sizeRelV>
            </wp:anchor>
          </w:drawing>
        </w:r>
        <w:r w:rsidR="005F308E">
          <w:rPr>
            <w:noProof/>
          </w:rPr>
          <w:drawing>
            <wp:anchor distT="0" distB="0" distL="114300" distR="114300" simplePos="0" relativeHeight="251710464" behindDoc="0" locked="0" layoutInCell="1" allowOverlap="1" wp14:anchorId="28456181" wp14:editId="7000B6C3">
              <wp:simplePos x="0" y="0"/>
              <wp:positionH relativeFrom="column">
                <wp:posOffset>-569129</wp:posOffset>
              </wp:positionH>
              <wp:positionV relativeFrom="paragraph">
                <wp:posOffset>182880</wp:posOffset>
              </wp:positionV>
              <wp:extent cx="3558991" cy="2421879"/>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adera_WF_month_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8991" cy="2421879"/>
                      </a:xfrm>
                      <a:prstGeom prst="rect">
                        <a:avLst/>
                      </a:prstGeom>
                    </pic:spPr>
                  </pic:pic>
                </a:graphicData>
              </a:graphic>
              <wp14:sizeRelH relativeFrom="page">
                <wp14:pctWidth>0</wp14:pctWidth>
              </wp14:sizeRelH>
              <wp14:sizeRelV relativeFrom="page">
                <wp14:pctHeight>0</wp14:pctHeight>
              </wp14:sizeRelV>
            </wp:anchor>
          </w:drawing>
        </w:r>
      </w:ins>
      <w:bookmarkEnd w:id="581"/>
      <w:bookmarkEnd w:id="583"/>
    </w:p>
    <w:p w14:paraId="2ED144B4" w14:textId="7567610B" w:rsidR="0069712C" w:rsidRDefault="005751D5" w:rsidP="00E87BA7">
      <w:pPr>
        <w:pStyle w:val="Heading2"/>
        <w:rPr>
          <w:ins w:id="595" w:author="Idit Balachsan" w:date="2020-01-26T14:06:00Z"/>
          <w:rFonts w:eastAsia="Times New Roman" w:cs="David"/>
          <w:b w:val="0"/>
          <w:sz w:val="20"/>
          <w:szCs w:val="20"/>
        </w:rPr>
      </w:pPr>
      <w:bookmarkStart w:id="596" w:name="Appendix_F"/>
      <w:bookmarkStart w:id="597" w:name="_Toc31024326"/>
      <w:r>
        <w:rPr>
          <w:noProof/>
        </w:rPr>
        <w:lastRenderedPageBreak/>
        <mc:AlternateContent>
          <mc:Choice Requires="wps">
            <w:drawing>
              <wp:anchor distT="0" distB="0" distL="114300" distR="114300" simplePos="0" relativeHeight="251703296" behindDoc="0" locked="0" layoutInCell="1" allowOverlap="1" wp14:anchorId="5333C6B6" wp14:editId="5FCFD385">
                <wp:simplePos x="0" y="0"/>
                <wp:positionH relativeFrom="column">
                  <wp:posOffset>1670050</wp:posOffset>
                </wp:positionH>
                <wp:positionV relativeFrom="paragraph">
                  <wp:posOffset>4398645</wp:posOffset>
                </wp:positionV>
                <wp:extent cx="8225790" cy="687070"/>
                <wp:effectExtent l="0" t="2540" r="1270" b="1270"/>
                <wp:wrapSquare wrapText="bothSides"/>
                <wp:docPr id="28" name="Text Box 28"/>
                <wp:cNvGraphicFramePr/>
                <a:graphic xmlns:a="http://schemas.openxmlformats.org/drawingml/2006/main">
                  <a:graphicData uri="http://schemas.microsoft.com/office/word/2010/wordprocessingShape">
                    <wps:wsp>
                      <wps:cNvSpPr txBox="1"/>
                      <wps:spPr>
                        <a:xfrm rot="16200000">
                          <a:off x="0" y="0"/>
                          <a:ext cx="8225790" cy="687070"/>
                        </a:xfrm>
                        <a:prstGeom prst="rect">
                          <a:avLst/>
                        </a:prstGeom>
                        <a:solidFill>
                          <a:prstClr val="white"/>
                        </a:solidFill>
                        <a:ln>
                          <a:noFill/>
                        </a:ln>
                      </wps:spPr>
                      <wps:txbx>
                        <w:txbxContent>
                          <w:p w14:paraId="1CC70E6C" w14:textId="20F65EA8" w:rsidR="00AF1489" w:rsidRPr="00875583" w:rsidRDefault="00AF1489" w:rsidP="00A821BE">
                            <w:pPr>
                              <w:pStyle w:val="Caption"/>
                              <w:spacing w:line="276" w:lineRule="auto"/>
                              <w:rPr>
                                <w:rFonts w:ascii="David" w:hAnsi="David" w:cs="David"/>
                                <w:i w:val="0"/>
                                <w:iCs w:val="0"/>
                                <w:color w:val="000000" w:themeColor="text1"/>
                                <w:sz w:val="20"/>
                                <w:szCs w:val="20"/>
                              </w:rPr>
                            </w:pPr>
                            <w:bookmarkStart w:id="598" w:name="_Ref14962973"/>
                            <w:r w:rsidRPr="00FF6D41">
                              <w:rPr>
                                <w:rFonts w:ascii="David" w:hAnsi="David" w:cs="David"/>
                                <w:b/>
                                <w:bCs/>
                                <w:i w:val="0"/>
                                <w:iCs w:val="0"/>
                                <w:color w:val="000000" w:themeColor="text1"/>
                                <w:sz w:val="20"/>
                                <w:szCs w:val="20"/>
                              </w:rPr>
                              <w:t xml:space="preserve">Figure </w:t>
                            </w:r>
                            <w:r w:rsidRPr="00FF6D41">
                              <w:rPr>
                                <w:rFonts w:ascii="David" w:hAnsi="David" w:cs="David"/>
                                <w:b/>
                                <w:bCs/>
                                <w:i w:val="0"/>
                                <w:iCs w:val="0"/>
                                <w:color w:val="000000" w:themeColor="text1"/>
                                <w:sz w:val="20"/>
                                <w:szCs w:val="20"/>
                              </w:rPr>
                              <w:fldChar w:fldCharType="begin"/>
                            </w:r>
                            <w:r w:rsidRPr="00FF6D41">
                              <w:rPr>
                                <w:rFonts w:ascii="David" w:hAnsi="David" w:cs="David"/>
                                <w:b/>
                                <w:bCs/>
                                <w:i w:val="0"/>
                                <w:iCs w:val="0"/>
                                <w:color w:val="000000" w:themeColor="text1"/>
                                <w:sz w:val="20"/>
                                <w:szCs w:val="20"/>
                              </w:rPr>
                              <w:instrText xml:space="preserve"> SEQ Figure \* ARABIC </w:instrText>
                            </w:r>
                            <w:r w:rsidRPr="00FF6D41">
                              <w:rPr>
                                <w:rFonts w:ascii="David" w:hAnsi="David" w:cs="David"/>
                                <w:b/>
                                <w:bCs/>
                                <w:i w:val="0"/>
                                <w:iCs w:val="0"/>
                                <w:color w:val="000000" w:themeColor="text1"/>
                                <w:sz w:val="20"/>
                                <w:szCs w:val="20"/>
                              </w:rPr>
                              <w:fldChar w:fldCharType="separate"/>
                            </w:r>
                            <w:ins w:id="599" w:author="Idit Balachsan" w:date="2020-01-27T13:03:00Z">
                              <w:r>
                                <w:rPr>
                                  <w:rFonts w:ascii="David" w:hAnsi="David" w:cs="David"/>
                                  <w:b/>
                                  <w:bCs/>
                                  <w:i w:val="0"/>
                                  <w:iCs w:val="0"/>
                                  <w:noProof/>
                                  <w:color w:val="000000" w:themeColor="text1"/>
                                  <w:sz w:val="20"/>
                                  <w:szCs w:val="20"/>
                                </w:rPr>
                                <w:t>10</w:t>
                              </w:r>
                            </w:ins>
                            <w:r w:rsidRPr="00FF6D41">
                              <w:rPr>
                                <w:rFonts w:ascii="David" w:hAnsi="David" w:cs="David"/>
                                <w:b/>
                                <w:bCs/>
                                <w:i w:val="0"/>
                                <w:iCs w:val="0"/>
                                <w:color w:val="000000" w:themeColor="text1"/>
                                <w:sz w:val="20"/>
                                <w:szCs w:val="20"/>
                              </w:rPr>
                              <w:fldChar w:fldCharType="end"/>
                            </w:r>
                            <w:bookmarkEnd w:id="598"/>
                            <w:r>
                              <w:rPr>
                                <w:rFonts w:ascii="David" w:hAnsi="David" w:cs="David"/>
                                <w:b/>
                                <w:bCs/>
                                <w:i w:val="0"/>
                                <w:iCs w:val="0"/>
                                <w:color w:val="000000" w:themeColor="text1"/>
                                <w:sz w:val="20"/>
                                <w:szCs w:val="20"/>
                              </w:rPr>
                              <w:t xml:space="preserve">. </w:t>
                            </w:r>
                            <w:r w:rsidRPr="00CB6782">
                              <w:rPr>
                                <w:rFonts w:ascii="David" w:hAnsi="David" w:cs="David"/>
                                <w:i w:val="0"/>
                                <w:iCs w:val="0"/>
                                <w:color w:val="000000" w:themeColor="text1"/>
                                <w:sz w:val="20"/>
                                <w:szCs w:val="20"/>
                              </w:rPr>
                              <w:t xml:space="preserve">Sample solutions </w:t>
                            </w:r>
                            <w:r>
                              <w:rPr>
                                <w:rFonts w:ascii="David" w:hAnsi="David" w:cs="David"/>
                                <w:i w:val="0"/>
                                <w:iCs w:val="0"/>
                                <w:color w:val="000000" w:themeColor="text1"/>
                                <w:sz w:val="20"/>
                                <w:szCs w:val="20"/>
                              </w:rPr>
                              <w:t xml:space="preserve">for 2 (a), 4 (b), 5 (c), 7 (d), 8 (e) and 15 (f) sensors obtained </w:t>
                            </w:r>
                            <w:r w:rsidRPr="00CB6782">
                              <w:rPr>
                                <w:rFonts w:ascii="David" w:hAnsi="David" w:cs="David"/>
                                <w:i w:val="0"/>
                                <w:iCs w:val="0"/>
                                <w:color w:val="000000" w:themeColor="text1"/>
                                <w:sz w:val="20"/>
                                <w:szCs w:val="20"/>
                              </w:rPr>
                              <w:t>from</w:t>
                            </w:r>
                            <w:r>
                              <w:rPr>
                                <w:rFonts w:ascii="David" w:hAnsi="David" w:cs="David"/>
                                <w:i w:val="0"/>
                                <w:iCs w:val="0"/>
                                <w:color w:val="000000" w:themeColor="text1"/>
                                <w:sz w:val="20"/>
                                <w:szCs w:val="20"/>
                              </w:rPr>
                              <w:t xml:space="preserve"> one optimization run, using </w:t>
                            </w:r>
                            <w:r w:rsidRPr="004218D1">
                              <w:rPr>
                                <w:rFonts w:ascii="David" w:hAnsi="David" w:cs="David"/>
                                <w:i w:val="0"/>
                                <w:iCs w:val="0"/>
                                <w:color w:val="000000" w:themeColor="text1"/>
                                <w:sz w:val="20"/>
                                <w:szCs w:val="20"/>
                              </w:rPr>
                              <w:t xml:space="preserve">number of </w:t>
                            </w:r>
                            <w:r w:rsidRPr="00C800BC">
                              <w:rPr>
                                <w:rFonts w:ascii="David" w:hAnsi="David" w:cs="David"/>
                                <w:i w:val="0"/>
                                <w:iCs w:val="0"/>
                                <w:color w:val="000000" w:themeColor="text1"/>
                                <w:sz w:val="20"/>
                                <w:szCs w:val="20"/>
                              </w:rPr>
                              <w:t>sensors (</w:t>
                            </w:r>
                            <m:oMath>
                              <m:sSub>
                                <m:sSubPr>
                                  <m:ctrlPr>
                                    <w:rPr>
                                      <w:rFonts w:ascii="Cambria Math" w:hAnsi="Cambria Math" w:cs="David" w:hint="cs"/>
                                      <w:iCs w:val="0"/>
                                      <w:color w:val="000000" w:themeColor="text1"/>
                                    </w:rPr>
                                  </m:ctrlPr>
                                </m:sSubPr>
                                <m:e>
                                  <m:r>
                                    <w:rPr>
                                      <w:rFonts w:ascii="Cambria Math" w:hAnsi="Cambria Math" w:cs="David" w:hint="cs"/>
                                      <w:color w:val="000000" w:themeColor="text1"/>
                                    </w:rPr>
                                    <m:t>Ψ</m:t>
                                  </m:r>
                                </m:e>
                                <m:sub>
                                  <m:r>
                                    <w:rPr>
                                      <w:rFonts w:ascii="Cambria Math" w:hAnsi="Cambria Math" w:cs="David" w:hint="cs"/>
                                      <w:color w:val="000000" w:themeColor="text1"/>
                                    </w:rPr>
                                    <m:t>#r</m:t>
                                  </m:r>
                                </m:sub>
                              </m:sSub>
                            </m:oMath>
                            <w:r w:rsidRPr="00C800BC">
                              <w:rPr>
                                <w:rFonts w:ascii="David" w:hAnsi="David" w:cs="David"/>
                                <w:i w:val="0"/>
                                <w:iCs w:val="0"/>
                                <w:color w:val="000000" w:themeColor="text1"/>
                                <w:sz w:val="20"/>
                                <w:szCs w:val="20"/>
                              </w:rPr>
                              <w:t xml:space="preserve">) as the first </w:t>
                            </w:r>
                            <w:r w:rsidRPr="004218D1">
                              <w:rPr>
                                <w:rFonts w:ascii="David" w:hAnsi="David" w:cs="David"/>
                                <w:i w:val="0"/>
                                <w:iCs w:val="0"/>
                                <w:color w:val="000000" w:themeColor="text1"/>
                                <w:sz w:val="20"/>
                                <w:szCs w:val="20"/>
                              </w:rPr>
                              <w:t xml:space="preserve">objective (Eq. </w:t>
                            </w:r>
                            <w:r w:rsidRPr="004218D1">
                              <w:rPr>
                                <w:rFonts w:ascii="David" w:hAnsi="David" w:cs="David"/>
                                <w:i w:val="0"/>
                                <w:iCs w:val="0"/>
                                <w:color w:val="000000" w:themeColor="text1"/>
                                <w:sz w:val="20"/>
                                <w:szCs w:val="20"/>
                              </w:rPr>
                              <w:fldChar w:fldCharType="begin"/>
                            </w:r>
                            <w:r w:rsidRPr="004218D1">
                              <w:rPr>
                                <w:rFonts w:ascii="David" w:hAnsi="David" w:cs="David"/>
                                <w:i w:val="0"/>
                                <w:iCs w:val="0"/>
                                <w:color w:val="000000" w:themeColor="text1"/>
                                <w:sz w:val="20"/>
                                <w:szCs w:val="20"/>
                              </w:rPr>
                              <w:instrText xml:space="preserve"> REF equation_5 \h </w:instrText>
                            </w:r>
                            <w:r>
                              <w:rPr>
                                <w:rFonts w:ascii="David" w:hAnsi="David" w:cs="David"/>
                                <w:i w:val="0"/>
                                <w:iCs w:val="0"/>
                                <w:color w:val="000000" w:themeColor="text1"/>
                                <w:sz w:val="20"/>
                                <w:szCs w:val="20"/>
                              </w:rPr>
                              <w:instrText xml:space="preserve"> \* MERGEFORMAT </w:instrText>
                            </w:r>
                            <w:r w:rsidRPr="004218D1">
                              <w:rPr>
                                <w:rFonts w:ascii="David" w:hAnsi="David" w:cs="David"/>
                                <w:i w:val="0"/>
                                <w:iCs w:val="0"/>
                                <w:color w:val="000000" w:themeColor="text1"/>
                                <w:sz w:val="20"/>
                                <w:szCs w:val="20"/>
                              </w:rPr>
                            </w:r>
                            <w:r w:rsidRPr="004218D1">
                              <w:rPr>
                                <w:rFonts w:ascii="David" w:hAnsi="David" w:cs="David"/>
                                <w:i w:val="0"/>
                                <w:iCs w:val="0"/>
                                <w:color w:val="000000" w:themeColor="text1"/>
                                <w:sz w:val="20"/>
                                <w:szCs w:val="20"/>
                              </w:rPr>
                              <w:fldChar w:fldCharType="separate"/>
                            </w:r>
                            <w:r w:rsidRPr="00587E2C">
                              <w:rPr>
                                <w:rFonts w:ascii="David" w:hAnsi="David" w:cs="David"/>
                                <w:i w:val="0"/>
                                <w:iCs w:val="0"/>
                                <w:color w:val="000000" w:themeColor="text1"/>
                                <w:sz w:val="20"/>
                                <w:szCs w:val="20"/>
                              </w:rPr>
                              <w:t>6</w:t>
                            </w:r>
                            <w:r w:rsidRPr="004218D1">
                              <w:rPr>
                                <w:rFonts w:ascii="David" w:hAnsi="David" w:cs="David"/>
                                <w:i w:val="0"/>
                                <w:iCs w:val="0"/>
                                <w:color w:val="000000" w:themeColor="text1"/>
                                <w:sz w:val="20"/>
                                <w:szCs w:val="20"/>
                              </w:rPr>
                              <w:fldChar w:fldCharType="end"/>
                            </w:r>
                            <w:r w:rsidRPr="004218D1">
                              <w:rPr>
                                <w:rFonts w:ascii="David" w:hAnsi="David" w:cs="David"/>
                                <w:i w:val="0"/>
                                <w:iCs w:val="0"/>
                                <w:color w:val="000000" w:themeColor="text1"/>
                                <w:sz w:val="20"/>
                                <w:szCs w:val="20"/>
                              </w:rPr>
                              <w:t xml:space="preserve">) and average minimal PED values </w:t>
                            </w:r>
                            <w:r>
                              <w:rPr>
                                <w:rFonts w:ascii="David" w:hAnsi="David" w:cs="David"/>
                                <w:i w:val="0"/>
                                <w:iCs w:val="0"/>
                                <w:color w:val="000000" w:themeColor="text1"/>
                                <w:sz w:val="20"/>
                                <w:szCs w:val="20"/>
                              </w:rPr>
                              <w:t>(</w:t>
                            </w:r>
                            <m:oMath>
                              <m:sSub>
                                <m:sSubPr>
                                  <m:ctrlPr>
                                    <w:rPr>
                                      <w:rFonts w:ascii="Cambria Math" w:hAnsi="Cambria Math" w:cs="David" w:hint="cs"/>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minimal_</m:t>
                                  </m:r>
                                  <m:r>
                                    <w:rPr>
                                      <w:rFonts w:ascii="Cambria Math" w:hAnsi="Cambria Math" w:cs="David" w:hint="cs"/>
                                      <w:color w:val="000000" w:themeColor="text1"/>
                                    </w:rPr>
                                    <m:t>PED</m:t>
                                  </m:r>
                                </m:sub>
                              </m:sSub>
                            </m:oMath>
                            <w:r>
                              <w:rPr>
                                <w:rFonts w:ascii="David" w:hAnsi="David" w:cs="David"/>
                                <w:i w:val="0"/>
                                <w:iCs w:val="0"/>
                                <w:color w:val="000000" w:themeColor="text1"/>
                                <w:sz w:val="20"/>
                                <w:szCs w:val="20"/>
                              </w:rPr>
                              <w:t>) as the second objective (</w:t>
                            </w:r>
                            <w:r w:rsidRPr="00875583">
                              <w:rPr>
                                <w:rFonts w:ascii="David" w:hAnsi="David" w:cs="David"/>
                                <w:i w:val="0"/>
                                <w:iCs w:val="0"/>
                                <w:color w:val="000000" w:themeColor="text1"/>
                                <w:sz w:val="20"/>
                                <w:szCs w:val="20"/>
                              </w:rPr>
                              <w:t>Eq.</w:t>
                            </w:r>
                            <w:r w:rsidRPr="00875583">
                              <w:rPr>
                                <w:rFonts w:ascii="David" w:hAnsi="David" w:cs="David"/>
                                <w:i w:val="0"/>
                                <w:iCs w:val="0"/>
                                <w:color w:val="000000" w:themeColor="text1"/>
                                <w:sz w:val="20"/>
                                <w:szCs w:val="20"/>
                              </w:rPr>
                              <w:fldChar w:fldCharType="begin"/>
                            </w:r>
                            <w:r w:rsidRPr="00875583">
                              <w:rPr>
                                <w:rFonts w:ascii="David" w:hAnsi="David" w:cs="David"/>
                                <w:i w:val="0"/>
                                <w:iCs w:val="0"/>
                                <w:color w:val="000000" w:themeColor="text1"/>
                                <w:sz w:val="20"/>
                                <w:szCs w:val="20"/>
                              </w:rPr>
                              <w:instrText xml:space="preserve"> REF equation_6 \h </w:instrText>
                            </w:r>
                            <w:r>
                              <w:rPr>
                                <w:rFonts w:ascii="David" w:hAnsi="David" w:cs="David"/>
                                <w:i w:val="0"/>
                                <w:iCs w:val="0"/>
                                <w:color w:val="000000" w:themeColor="text1"/>
                                <w:sz w:val="20"/>
                                <w:szCs w:val="20"/>
                              </w:rPr>
                              <w:instrText xml:space="preserve"> \* MERGEFORMAT </w:instrText>
                            </w:r>
                            <w:r w:rsidRPr="00875583">
                              <w:rPr>
                                <w:rFonts w:ascii="David" w:hAnsi="David" w:cs="David"/>
                                <w:i w:val="0"/>
                                <w:iCs w:val="0"/>
                                <w:color w:val="000000" w:themeColor="text1"/>
                                <w:sz w:val="20"/>
                                <w:szCs w:val="20"/>
                              </w:rPr>
                            </w:r>
                            <w:r w:rsidRPr="00875583">
                              <w:rPr>
                                <w:rFonts w:ascii="David" w:hAnsi="David" w:cs="David"/>
                                <w:i w:val="0"/>
                                <w:iCs w:val="0"/>
                                <w:color w:val="000000" w:themeColor="text1"/>
                                <w:sz w:val="20"/>
                                <w:szCs w:val="20"/>
                              </w:rPr>
                              <w:fldChar w:fldCharType="separate"/>
                            </w:r>
                            <w:r w:rsidRPr="00587E2C">
                              <w:rPr>
                                <w:rFonts w:ascii="David" w:hAnsi="David" w:cs="David"/>
                                <w:i w:val="0"/>
                                <w:iCs w:val="0"/>
                                <w:color w:val="000000" w:themeColor="text1"/>
                                <w:sz w:val="20"/>
                                <w:szCs w:val="20"/>
                              </w:rPr>
                              <w:t>7</w:t>
                            </w:r>
                            <w:r w:rsidRPr="00875583">
                              <w:rPr>
                                <w:rFonts w:ascii="David" w:hAnsi="David" w:cs="David"/>
                                <w:i w:val="0"/>
                                <w:iCs w:val="0"/>
                                <w:color w:val="000000" w:themeColor="text1"/>
                                <w:sz w:val="20"/>
                                <w:szCs w:val="20"/>
                              </w:rPr>
                              <w:fldChar w:fldCharType="end"/>
                            </w:r>
                            <w:r>
                              <w:rPr>
                                <w:rFonts w:ascii="David" w:hAnsi="David" w:cs="David"/>
                                <w:i w:val="0"/>
                                <w:iCs w:val="0"/>
                                <w:color w:val="000000" w:themeColor="text1"/>
                                <w:sz w:val="20"/>
                                <w:szCs w:val="20"/>
                              </w:rPr>
                              <w:t xml:space="preserve">). Sources’ locations are marked in red dots and sensors’ locations in blue crosses. Average emission rate is specified next to each source </w:t>
                            </w:r>
                            <w:r w:rsidRPr="00357C62">
                              <w:rPr>
                                <w:rFonts w:ascii="David" w:hAnsi="David" w:cs="David" w:hint="cs"/>
                                <w:i w:val="0"/>
                                <w:iCs w:val="0"/>
                                <w:color w:val="000000" w:themeColor="text1"/>
                                <w:sz w:val="20"/>
                                <w:szCs w:val="20"/>
                              </w:rPr>
                              <w:t>[</w:t>
                            </w:r>
                            <w:r w:rsidRPr="00357C62">
                              <w:rPr>
                                <w:rFonts w:ascii="David" w:hAnsi="David" w:cs="David" w:hint="cs"/>
                                <w:i w:val="0"/>
                                <w:iCs w:val="0"/>
                                <w:color w:val="000000" w:themeColor="text1"/>
                                <w:sz w:val="20"/>
                                <w:szCs w:val="20"/>
                              </w:rPr>
                              <w:sym w:font="Symbol" w:char="F06D"/>
                            </w:r>
                            <w:r w:rsidRPr="00357C62">
                              <w:rPr>
                                <w:rFonts w:ascii="David" w:hAnsi="David" w:cs="David" w:hint="cs"/>
                                <w:i w:val="0"/>
                                <w:iCs w:val="0"/>
                                <w:color w:val="000000" w:themeColor="text1"/>
                                <w:sz w:val="20"/>
                                <w:szCs w:val="20"/>
                              </w:rPr>
                              <w:t>g</w:t>
                            </w:r>
                            <w:r>
                              <w:rPr>
                                <w:rFonts w:ascii="David" w:hAnsi="David" w:cs="David"/>
                                <w:i w:val="0"/>
                                <w:iCs w:val="0"/>
                                <w:color w:val="000000" w:themeColor="text1"/>
                                <w:sz w:val="20"/>
                                <w:szCs w:val="20"/>
                              </w:rPr>
                              <w:t xml:space="preserve"> </w:t>
                            </w:r>
                            <w:r w:rsidRPr="00357C62">
                              <w:rPr>
                                <w:rFonts w:ascii="David" w:hAnsi="David" w:cs="David" w:hint="cs"/>
                                <w:i w:val="0"/>
                                <w:iCs w:val="0"/>
                                <w:color w:val="000000" w:themeColor="text1"/>
                                <w:sz w:val="20"/>
                                <w:szCs w:val="20"/>
                              </w:rPr>
                              <w:t>m</w:t>
                            </w:r>
                            <w:r>
                              <w:rPr>
                                <w:rFonts w:ascii="David" w:hAnsi="David" w:cs="David"/>
                                <w:i w:val="0"/>
                                <w:iCs w:val="0"/>
                                <w:color w:val="000000" w:themeColor="text1"/>
                                <w:sz w:val="20"/>
                                <w:szCs w:val="20"/>
                                <w:vertAlign w:val="superscript"/>
                              </w:rPr>
                              <w:t>-3</w:t>
                            </w:r>
                            <w:r w:rsidRPr="00357C62">
                              <w:rPr>
                                <w:rFonts w:ascii="David" w:hAnsi="David" w:cs="David" w:hint="cs"/>
                                <w:i w:val="0"/>
                                <w:iCs w:val="0"/>
                                <w:color w:val="000000" w:themeColor="text1"/>
                                <w:sz w:val="20"/>
                                <w:szCs w:val="20"/>
                              </w:rPr>
                              <w:t>]</w:t>
                            </w:r>
                            <w:r>
                              <w:rPr>
                                <w:rFonts w:ascii="David" w:hAnsi="David" w:cs="David"/>
                                <w:i w:val="0"/>
                                <w:iCs w:val="0"/>
                                <w:color w:val="000000" w:themeColor="text1"/>
                                <w:sz w:val="20"/>
                                <w:szCs w:val="20"/>
                              </w:rPr>
                              <w:t xml:space="preserve">. To the right of each displayed solution is attached a colormap of minimal PED values of each transformation pair between active sources.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C6B6" id="Text Box 28" o:spid="_x0000_s1056" type="#_x0000_t202" style="position:absolute;left:0;text-align:left;margin-left:131.5pt;margin-top:346.35pt;width:647.7pt;height:54.1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" stroked="f">
                <v:textbox inset="0,0,0,0">
                  <w:txbxContent>
                    <w:p w14:paraId="1CC70E6C" w14:textId="20F65EA8" w:rsidR="00AF1489" w:rsidRPr="00875583" w:rsidRDefault="00AF1489" w:rsidP="00A821BE">
                      <w:pPr>
                        <w:pStyle w:val="Caption"/>
                        <w:spacing w:line="276" w:lineRule="auto"/>
                        <w:rPr>
                          <w:rFonts w:ascii="David" w:hAnsi="David" w:cs="David"/>
                          <w:i w:val="0"/>
                          <w:iCs w:val="0"/>
                          <w:color w:val="000000" w:themeColor="text1"/>
                          <w:sz w:val="20"/>
                          <w:szCs w:val="20"/>
                        </w:rPr>
                      </w:pPr>
                      <w:bookmarkStart w:id="600" w:name="_Ref14962973"/>
                      <w:r w:rsidRPr="00FF6D41">
                        <w:rPr>
                          <w:rFonts w:ascii="David" w:hAnsi="David" w:cs="David"/>
                          <w:b/>
                          <w:bCs/>
                          <w:i w:val="0"/>
                          <w:iCs w:val="0"/>
                          <w:color w:val="000000" w:themeColor="text1"/>
                          <w:sz w:val="20"/>
                          <w:szCs w:val="20"/>
                        </w:rPr>
                        <w:t xml:space="preserve">Figure </w:t>
                      </w:r>
                      <w:r w:rsidRPr="00FF6D41">
                        <w:rPr>
                          <w:rFonts w:ascii="David" w:hAnsi="David" w:cs="David"/>
                          <w:b/>
                          <w:bCs/>
                          <w:i w:val="0"/>
                          <w:iCs w:val="0"/>
                          <w:color w:val="000000" w:themeColor="text1"/>
                          <w:sz w:val="20"/>
                          <w:szCs w:val="20"/>
                        </w:rPr>
                        <w:fldChar w:fldCharType="begin"/>
                      </w:r>
                      <w:r w:rsidRPr="00FF6D41">
                        <w:rPr>
                          <w:rFonts w:ascii="David" w:hAnsi="David" w:cs="David"/>
                          <w:b/>
                          <w:bCs/>
                          <w:i w:val="0"/>
                          <w:iCs w:val="0"/>
                          <w:color w:val="000000" w:themeColor="text1"/>
                          <w:sz w:val="20"/>
                          <w:szCs w:val="20"/>
                        </w:rPr>
                        <w:instrText xml:space="preserve"> SEQ Figure \* ARABIC </w:instrText>
                      </w:r>
                      <w:r w:rsidRPr="00FF6D41">
                        <w:rPr>
                          <w:rFonts w:ascii="David" w:hAnsi="David" w:cs="David"/>
                          <w:b/>
                          <w:bCs/>
                          <w:i w:val="0"/>
                          <w:iCs w:val="0"/>
                          <w:color w:val="000000" w:themeColor="text1"/>
                          <w:sz w:val="20"/>
                          <w:szCs w:val="20"/>
                        </w:rPr>
                        <w:fldChar w:fldCharType="separate"/>
                      </w:r>
                      <w:ins w:id="601" w:author="Idit Balachsan" w:date="2020-01-27T13:03:00Z">
                        <w:r>
                          <w:rPr>
                            <w:rFonts w:ascii="David" w:hAnsi="David" w:cs="David"/>
                            <w:b/>
                            <w:bCs/>
                            <w:i w:val="0"/>
                            <w:iCs w:val="0"/>
                            <w:noProof/>
                            <w:color w:val="000000" w:themeColor="text1"/>
                            <w:sz w:val="20"/>
                            <w:szCs w:val="20"/>
                          </w:rPr>
                          <w:t>10</w:t>
                        </w:r>
                      </w:ins>
                      <w:r w:rsidRPr="00FF6D41">
                        <w:rPr>
                          <w:rFonts w:ascii="David" w:hAnsi="David" w:cs="David"/>
                          <w:b/>
                          <w:bCs/>
                          <w:i w:val="0"/>
                          <w:iCs w:val="0"/>
                          <w:color w:val="000000" w:themeColor="text1"/>
                          <w:sz w:val="20"/>
                          <w:szCs w:val="20"/>
                        </w:rPr>
                        <w:fldChar w:fldCharType="end"/>
                      </w:r>
                      <w:bookmarkEnd w:id="600"/>
                      <w:r>
                        <w:rPr>
                          <w:rFonts w:ascii="David" w:hAnsi="David" w:cs="David"/>
                          <w:b/>
                          <w:bCs/>
                          <w:i w:val="0"/>
                          <w:iCs w:val="0"/>
                          <w:color w:val="000000" w:themeColor="text1"/>
                          <w:sz w:val="20"/>
                          <w:szCs w:val="20"/>
                        </w:rPr>
                        <w:t xml:space="preserve">. </w:t>
                      </w:r>
                      <w:r w:rsidRPr="00CB6782">
                        <w:rPr>
                          <w:rFonts w:ascii="David" w:hAnsi="David" w:cs="David"/>
                          <w:i w:val="0"/>
                          <w:iCs w:val="0"/>
                          <w:color w:val="000000" w:themeColor="text1"/>
                          <w:sz w:val="20"/>
                          <w:szCs w:val="20"/>
                        </w:rPr>
                        <w:t xml:space="preserve">Sample solutions </w:t>
                      </w:r>
                      <w:r>
                        <w:rPr>
                          <w:rFonts w:ascii="David" w:hAnsi="David" w:cs="David"/>
                          <w:i w:val="0"/>
                          <w:iCs w:val="0"/>
                          <w:color w:val="000000" w:themeColor="text1"/>
                          <w:sz w:val="20"/>
                          <w:szCs w:val="20"/>
                        </w:rPr>
                        <w:t xml:space="preserve">for 2 (a), 4 (b), 5 (c), 7 (d), 8 (e) and 15 (f) sensors obtained </w:t>
                      </w:r>
                      <w:r w:rsidRPr="00CB6782">
                        <w:rPr>
                          <w:rFonts w:ascii="David" w:hAnsi="David" w:cs="David"/>
                          <w:i w:val="0"/>
                          <w:iCs w:val="0"/>
                          <w:color w:val="000000" w:themeColor="text1"/>
                          <w:sz w:val="20"/>
                          <w:szCs w:val="20"/>
                        </w:rPr>
                        <w:t>from</w:t>
                      </w:r>
                      <w:r>
                        <w:rPr>
                          <w:rFonts w:ascii="David" w:hAnsi="David" w:cs="David"/>
                          <w:i w:val="0"/>
                          <w:iCs w:val="0"/>
                          <w:color w:val="000000" w:themeColor="text1"/>
                          <w:sz w:val="20"/>
                          <w:szCs w:val="20"/>
                        </w:rPr>
                        <w:t xml:space="preserve"> one optimization run, using </w:t>
                      </w:r>
                      <w:r w:rsidRPr="004218D1">
                        <w:rPr>
                          <w:rFonts w:ascii="David" w:hAnsi="David" w:cs="David"/>
                          <w:i w:val="0"/>
                          <w:iCs w:val="0"/>
                          <w:color w:val="000000" w:themeColor="text1"/>
                          <w:sz w:val="20"/>
                          <w:szCs w:val="20"/>
                        </w:rPr>
                        <w:t xml:space="preserve">number of </w:t>
                      </w:r>
                      <w:r w:rsidRPr="00C800BC">
                        <w:rPr>
                          <w:rFonts w:ascii="David" w:hAnsi="David" w:cs="David"/>
                          <w:i w:val="0"/>
                          <w:iCs w:val="0"/>
                          <w:color w:val="000000" w:themeColor="text1"/>
                          <w:sz w:val="20"/>
                          <w:szCs w:val="20"/>
                        </w:rPr>
                        <w:t>sensors (</w:t>
                      </w:r>
                      <m:oMath>
                        <m:sSub>
                          <m:sSubPr>
                            <m:ctrlPr>
                              <w:rPr>
                                <w:rFonts w:ascii="Cambria Math" w:hAnsi="Cambria Math" w:cs="David" w:hint="cs"/>
                                <w:iCs w:val="0"/>
                                <w:color w:val="000000" w:themeColor="text1"/>
                              </w:rPr>
                            </m:ctrlPr>
                          </m:sSubPr>
                          <m:e>
                            <m:r>
                              <w:rPr>
                                <w:rFonts w:ascii="Cambria Math" w:hAnsi="Cambria Math" w:cs="David" w:hint="cs"/>
                                <w:color w:val="000000" w:themeColor="text1"/>
                              </w:rPr>
                              <m:t>Ψ</m:t>
                            </m:r>
                          </m:e>
                          <m:sub>
                            <m:r>
                              <w:rPr>
                                <w:rFonts w:ascii="Cambria Math" w:hAnsi="Cambria Math" w:cs="David" w:hint="cs"/>
                                <w:color w:val="000000" w:themeColor="text1"/>
                              </w:rPr>
                              <m:t>#r</m:t>
                            </m:r>
                          </m:sub>
                        </m:sSub>
                      </m:oMath>
                      <w:r w:rsidRPr="00C800BC">
                        <w:rPr>
                          <w:rFonts w:ascii="David" w:hAnsi="David" w:cs="David"/>
                          <w:i w:val="0"/>
                          <w:iCs w:val="0"/>
                          <w:color w:val="000000" w:themeColor="text1"/>
                          <w:sz w:val="20"/>
                          <w:szCs w:val="20"/>
                        </w:rPr>
                        <w:t xml:space="preserve">) as the first </w:t>
                      </w:r>
                      <w:r w:rsidRPr="004218D1">
                        <w:rPr>
                          <w:rFonts w:ascii="David" w:hAnsi="David" w:cs="David"/>
                          <w:i w:val="0"/>
                          <w:iCs w:val="0"/>
                          <w:color w:val="000000" w:themeColor="text1"/>
                          <w:sz w:val="20"/>
                          <w:szCs w:val="20"/>
                        </w:rPr>
                        <w:t xml:space="preserve">objective (Eq. </w:t>
                      </w:r>
                      <w:r w:rsidRPr="004218D1">
                        <w:rPr>
                          <w:rFonts w:ascii="David" w:hAnsi="David" w:cs="David"/>
                          <w:i w:val="0"/>
                          <w:iCs w:val="0"/>
                          <w:color w:val="000000" w:themeColor="text1"/>
                          <w:sz w:val="20"/>
                          <w:szCs w:val="20"/>
                        </w:rPr>
                        <w:fldChar w:fldCharType="begin"/>
                      </w:r>
                      <w:r w:rsidRPr="004218D1">
                        <w:rPr>
                          <w:rFonts w:ascii="David" w:hAnsi="David" w:cs="David"/>
                          <w:i w:val="0"/>
                          <w:iCs w:val="0"/>
                          <w:color w:val="000000" w:themeColor="text1"/>
                          <w:sz w:val="20"/>
                          <w:szCs w:val="20"/>
                        </w:rPr>
                        <w:instrText xml:space="preserve"> REF equation_5 \h </w:instrText>
                      </w:r>
                      <w:r>
                        <w:rPr>
                          <w:rFonts w:ascii="David" w:hAnsi="David" w:cs="David"/>
                          <w:i w:val="0"/>
                          <w:iCs w:val="0"/>
                          <w:color w:val="000000" w:themeColor="text1"/>
                          <w:sz w:val="20"/>
                          <w:szCs w:val="20"/>
                        </w:rPr>
                        <w:instrText xml:space="preserve"> \* MERGEFORMAT </w:instrText>
                      </w:r>
                      <w:r w:rsidRPr="004218D1">
                        <w:rPr>
                          <w:rFonts w:ascii="David" w:hAnsi="David" w:cs="David"/>
                          <w:i w:val="0"/>
                          <w:iCs w:val="0"/>
                          <w:color w:val="000000" w:themeColor="text1"/>
                          <w:sz w:val="20"/>
                          <w:szCs w:val="20"/>
                        </w:rPr>
                      </w:r>
                      <w:r w:rsidRPr="004218D1">
                        <w:rPr>
                          <w:rFonts w:ascii="David" w:hAnsi="David" w:cs="David"/>
                          <w:i w:val="0"/>
                          <w:iCs w:val="0"/>
                          <w:color w:val="000000" w:themeColor="text1"/>
                          <w:sz w:val="20"/>
                          <w:szCs w:val="20"/>
                        </w:rPr>
                        <w:fldChar w:fldCharType="separate"/>
                      </w:r>
                      <w:r w:rsidRPr="00587E2C">
                        <w:rPr>
                          <w:rFonts w:ascii="David" w:hAnsi="David" w:cs="David"/>
                          <w:i w:val="0"/>
                          <w:iCs w:val="0"/>
                          <w:color w:val="000000" w:themeColor="text1"/>
                          <w:sz w:val="20"/>
                          <w:szCs w:val="20"/>
                        </w:rPr>
                        <w:t>6</w:t>
                      </w:r>
                      <w:r w:rsidRPr="004218D1">
                        <w:rPr>
                          <w:rFonts w:ascii="David" w:hAnsi="David" w:cs="David"/>
                          <w:i w:val="0"/>
                          <w:iCs w:val="0"/>
                          <w:color w:val="000000" w:themeColor="text1"/>
                          <w:sz w:val="20"/>
                          <w:szCs w:val="20"/>
                        </w:rPr>
                        <w:fldChar w:fldCharType="end"/>
                      </w:r>
                      <w:r w:rsidRPr="004218D1">
                        <w:rPr>
                          <w:rFonts w:ascii="David" w:hAnsi="David" w:cs="David"/>
                          <w:i w:val="0"/>
                          <w:iCs w:val="0"/>
                          <w:color w:val="000000" w:themeColor="text1"/>
                          <w:sz w:val="20"/>
                          <w:szCs w:val="20"/>
                        </w:rPr>
                        <w:t xml:space="preserve">) and average minimal PED values </w:t>
                      </w:r>
                      <w:r>
                        <w:rPr>
                          <w:rFonts w:ascii="David" w:hAnsi="David" w:cs="David"/>
                          <w:i w:val="0"/>
                          <w:iCs w:val="0"/>
                          <w:color w:val="000000" w:themeColor="text1"/>
                          <w:sz w:val="20"/>
                          <w:szCs w:val="20"/>
                        </w:rPr>
                        <w:t>(</w:t>
                      </w:r>
                      <m:oMath>
                        <m:sSub>
                          <m:sSubPr>
                            <m:ctrlPr>
                              <w:rPr>
                                <w:rFonts w:ascii="Cambria Math" w:hAnsi="Cambria Math" w:cs="David" w:hint="cs"/>
                                <w:color w:val="000000" w:themeColor="text1"/>
                              </w:rPr>
                            </m:ctrlPr>
                          </m:sSubPr>
                          <m:e>
                            <m:r>
                              <w:rPr>
                                <w:rFonts w:ascii="Cambria Math" w:hAnsi="Cambria Math" w:cs="David" w:hint="cs"/>
                                <w:color w:val="000000" w:themeColor="text1"/>
                              </w:rPr>
                              <m:t>Ψ</m:t>
                            </m:r>
                          </m:e>
                          <m:sub>
                            <m:r>
                              <w:rPr>
                                <w:rFonts w:ascii="Cambria Math" w:hAnsi="Cambria Math" w:cs="David"/>
                                <w:color w:val="000000" w:themeColor="text1"/>
                              </w:rPr>
                              <m:t>minimal_</m:t>
                            </m:r>
                            <m:r>
                              <w:rPr>
                                <w:rFonts w:ascii="Cambria Math" w:hAnsi="Cambria Math" w:cs="David" w:hint="cs"/>
                                <w:color w:val="000000" w:themeColor="text1"/>
                              </w:rPr>
                              <m:t>PED</m:t>
                            </m:r>
                          </m:sub>
                        </m:sSub>
                      </m:oMath>
                      <w:r>
                        <w:rPr>
                          <w:rFonts w:ascii="David" w:hAnsi="David" w:cs="David"/>
                          <w:i w:val="0"/>
                          <w:iCs w:val="0"/>
                          <w:color w:val="000000" w:themeColor="text1"/>
                          <w:sz w:val="20"/>
                          <w:szCs w:val="20"/>
                        </w:rPr>
                        <w:t>) as the second objective (</w:t>
                      </w:r>
                      <w:r w:rsidRPr="00875583">
                        <w:rPr>
                          <w:rFonts w:ascii="David" w:hAnsi="David" w:cs="David"/>
                          <w:i w:val="0"/>
                          <w:iCs w:val="0"/>
                          <w:color w:val="000000" w:themeColor="text1"/>
                          <w:sz w:val="20"/>
                          <w:szCs w:val="20"/>
                        </w:rPr>
                        <w:t>Eq.</w:t>
                      </w:r>
                      <w:r w:rsidRPr="00875583">
                        <w:rPr>
                          <w:rFonts w:ascii="David" w:hAnsi="David" w:cs="David"/>
                          <w:i w:val="0"/>
                          <w:iCs w:val="0"/>
                          <w:color w:val="000000" w:themeColor="text1"/>
                          <w:sz w:val="20"/>
                          <w:szCs w:val="20"/>
                        </w:rPr>
                        <w:fldChar w:fldCharType="begin"/>
                      </w:r>
                      <w:r w:rsidRPr="00875583">
                        <w:rPr>
                          <w:rFonts w:ascii="David" w:hAnsi="David" w:cs="David"/>
                          <w:i w:val="0"/>
                          <w:iCs w:val="0"/>
                          <w:color w:val="000000" w:themeColor="text1"/>
                          <w:sz w:val="20"/>
                          <w:szCs w:val="20"/>
                        </w:rPr>
                        <w:instrText xml:space="preserve"> REF equation_6 \h </w:instrText>
                      </w:r>
                      <w:r>
                        <w:rPr>
                          <w:rFonts w:ascii="David" w:hAnsi="David" w:cs="David"/>
                          <w:i w:val="0"/>
                          <w:iCs w:val="0"/>
                          <w:color w:val="000000" w:themeColor="text1"/>
                          <w:sz w:val="20"/>
                          <w:szCs w:val="20"/>
                        </w:rPr>
                        <w:instrText xml:space="preserve"> \* MERGEFORMAT </w:instrText>
                      </w:r>
                      <w:r w:rsidRPr="00875583">
                        <w:rPr>
                          <w:rFonts w:ascii="David" w:hAnsi="David" w:cs="David"/>
                          <w:i w:val="0"/>
                          <w:iCs w:val="0"/>
                          <w:color w:val="000000" w:themeColor="text1"/>
                          <w:sz w:val="20"/>
                          <w:szCs w:val="20"/>
                        </w:rPr>
                      </w:r>
                      <w:r w:rsidRPr="00875583">
                        <w:rPr>
                          <w:rFonts w:ascii="David" w:hAnsi="David" w:cs="David"/>
                          <w:i w:val="0"/>
                          <w:iCs w:val="0"/>
                          <w:color w:val="000000" w:themeColor="text1"/>
                          <w:sz w:val="20"/>
                          <w:szCs w:val="20"/>
                        </w:rPr>
                        <w:fldChar w:fldCharType="separate"/>
                      </w:r>
                      <w:r w:rsidRPr="00587E2C">
                        <w:rPr>
                          <w:rFonts w:ascii="David" w:hAnsi="David" w:cs="David"/>
                          <w:i w:val="0"/>
                          <w:iCs w:val="0"/>
                          <w:color w:val="000000" w:themeColor="text1"/>
                          <w:sz w:val="20"/>
                          <w:szCs w:val="20"/>
                        </w:rPr>
                        <w:t>7</w:t>
                      </w:r>
                      <w:r w:rsidRPr="00875583">
                        <w:rPr>
                          <w:rFonts w:ascii="David" w:hAnsi="David" w:cs="David"/>
                          <w:i w:val="0"/>
                          <w:iCs w:val="0"/>
                          <w:color w:val="000000" w:themeColor="text1"/>
                          <w:sz w:val="20"/>
                          <w:szCs w:val="20"/>
                        </w:rPr>
                        <w:fldChar w:fldCharType="end"/>
                      </w:r>
                      <w:r>
                        <w:rPr>
                          <w:rFonts w:ascii="David" w:hAnsi="David" w:cs="David"/>
                          <w:i w:val="0"/>
                          <w:iCs w:val="0"/>
                          <w:color w:val="000000" w:themeColor="text1"/>
                          <w:sz w:val="20"/>
                          <w:szCs w:val="20"/>
                        </w:rPr>
                        <w:t xml:space="preserve">). Sources’ locations are marked in red dots and sensors’ locations in blue crosses. Average emission rate is specified next to each source </w:t>
                      </w:r>
                      <w:r w:rsidRPr="00357C62">
                        <w:rPr>
                          <w:rFonts w:ascii="David" w:hAnsi="David" w:cs="David" w:hint="cs"/>
                          <w:i w:val="0"/>
                          <w:iCs w:val="0"/>
                          <w:color w:val="000000" w:themeColor="text1"/>
                          <w:sz w:val="20"/>
                          <w:szCs w:val="20"/>
                        </w:rPr>
                        <w:t>[</w:t>
                      </w:r>
                      <w:r w:rsidRPr="00357C62">
                        <w:rPr>
                          <w:rFonts w:ascii="David" w:hAnsi="David" w:cs="David" w:hint="cs"/>
                          <w:i w:val="0"/>
                          <w:iCs w:val="0"/>
                          <w:color w:val="000000" w:themeColor="text1"/>
                          <w:sz w:val="20"/>
                          <w:szCs w:val="20"/>
                        </w:rPr>
                        <w:sym w:font="Symbol" w:char="F06D"/>
                      </w:r>
                      <w:r w:rsidRPr="00357C62">
                        <w:rPr>
                          <w:rFonts w:ascii="David" w:hAnsi="David" w:cs="David" w:hint="cs"/>
                          <w:i w:val="0"/>
                          <w:iCs w:val="0"/>
                          <w:color w:val="000000" w:themeColor="text1"/>
                          <w:sz w:val="20"/>
                          <w:szCs w:val="20"/>
                        </w:rPr>
                        <w:t>g</w:t>
                      </w:r>
                      <w:r>
                        <w:rPr>
                          <w:rFonts w:ascii="David" w:hAnsi="David" w:cs="David"/>
                          <w:i w:val="0"/>
                          <w:iCs w:val="0"/>
                          <w:color w:val="000000" w:themeColor="text1"/>
                          <w:sz w:val="20"/>
                          <w:szCs w:val="20"/>
                        </w:rPr>
                        <w:t xml:space="preserve"> </w:t>
                      </w:r>
                      <w:r w:rsidRPr="00357C62">
                        <w:rPr>
                          <w:rFonts w:ascii="David" w:hAnsi="David" w:cs="David" w:hint="cs"/>
                          <w:i w:val="0"/>
                          <w:iCs w:val="0"/>
                          <w:color w:val="000000" w:themeColor="text1"/>
                          <w:sz w:val="20"/>
                          <w:szCs w:val="20"/>
                        </w:rPr>
                        <w:t>m</w:t>
                      </w:r>
                      <w:r>
                        <w:rPr>
                          <w:rFonts w:ascii="David" w:hAnsi="David" w:cs="David"/>
                          <w:i w:val="0"/>
                          <w:iCs w:val="0"/>
                          <w:color w:val="000000" w:themeColor="text1"/>
                          <w:sz w:val="20"/>
                          <w:szCs w:val="20"/>
                          <w:vertAlign w:val="superscript"/>
                        </w:rPr>
                        <w:t>-3</w:t>
                      </w:r>
                      <w:r w:rsidRPr="00357C62">
                        <w:rPr>
                          <w:rFonts w:ascii="David" w:hAnsi="David" w:cs="David" w:hint="cs"/>
                          <w:i w:val="0"/>
                          <w:iCs w:val="0"/>
                          <w:color w:val="000000" w:themeColor="text1"/>
                          <w:sz w:val="20"/>
                          <w:szCs w:val="20"/>
                        </w:rPr>
                        <w:t>]</w:t>
                      </w:r>
                      <w:r>
                        <w:rPr>
                          <w:rFonts w:ascii="David" w:hAnsi="David" w:cs="David"/>
                          <w:i w:val="0"/>
                          <w:iCs w:val="0"/>
                          <w:color w:val="000000" w:themeColor="text1"/>
                          <w:sz w:val="20"/>
                          <w:szCs w:val="20"/>
                        </w:rPr>
                        <w:t xml:space="preserve">. To the right of each displayed solution is attached a colormap of minimal PED values of each transformation pair between active sources. </w:t>
                      </w:r>
                    </w:p>
                  </w:txbxContent>
                </v:textbox>
                <w10:wrap type="square"/>
              </v:shape>
            </w:pict>
          </mc:Fallback>
        </mc:AlternateContent>
      </w:r>
      <w:r w:rsidR="00B563A9">
        <w:rPr>
          <w:noProof/>
        </w:rPr>
        <mc:AlternateContent>
          <mc:Choice Requires="wpg">
            <w:drawing>
              <wp:anchor distT="0" distB="0" distL="114300" distR="114300" simplePos="0" relativeHeight="251702272" behindDoc="0" locked="0" layoutInCell="1" allowOverlap="1" wp14:anchorId="79E26786" wp14:editId="1729EEA3">
                <wp:simplePos x="0" y="0"/>
                <wp:positionH relativeFrom="column">
                  <wp:posOffset>-222885</wp:posOffset>
                </wp:positionH>
                <wp:positionV relativeFrom="paragraph">
                  <wp:posOffset>430953</wp:posOffset>
                </wp:positionV>
                <wp:extent cx="5577840" cy="8703310"/>
                <wp:effectExtent l="0" t="0" r="0" b="0"/>
                <wp:wrapNone/>
                <wp:docPr id="42" name="Group 42"/>
                <wp:cNvGraphicFramePr/>
                <a:graphic xmlns:a="http://schemas.openxmlformats.org/drawingml/2006/main">
                  <a:graphicData uri="http://schemas.microsoft.com/office/word/2010/wordprocessingGroup">
                    <wpg:wgp>
                      <wpg:cNvGrpSpPr/>
                      <wpg:grpSpPr>
                        <a:xfrm>
                          <a:off x="0" y="0"/>
                          <a:ext cx="5577840" cy="8703310"/>
                          <a:chOff x="422003" y="745327"/>
                          <a:chExt cx="4105817" cy="7280503"/>
                        </a:xfrm>
                      </wpg:grpSpPr>
                      <pic:pic xmlns:pic="http://schemas.openxmlformats.org/drawingml/2006/picture">
                        <pic:nvPicPr>
                          <pic:cNvPr id="6" name="Picture 6"/>
                          <pic:cNvPicPr>
                            <a:picLocks noChangeAspect="1"/>
                          </pic:cNvPicPr>
                        </pic:nvPicPr>
                        <pic:blipFill rotWithShape="1">
                          <a:blip r:embed="rId30" cstate="print">
                            <a:extLst>
                              <a:ext uri="{28A0092B-C50C-407E-A947-70E740481C1C}">
                                <a14:useLocalDpi xmlns:a14="http://schemas.microsoft.com/office/drawing/2010/main" val="0"/>
                              </a:ext>
                            </a:extLst>
                          </a:blip>
                          <a:srcRect l="8816" t="3880" r="8468" b="5712"/>
                          <a:stretch/>
                        </pic:blipFill>
                        <pic:spPr bwMode="auto">
                          <a:xfrm rot="16200000">
                            <a:off x="-1165340" y="2332670"/>
                            <a:ext cx="7280503" cy="4105817"/>
                          </a:xfrm>
                          <a:prstGeom prst="rect">
                            <a:avLst/>
                          </a:prstGeom>
                          <a:ln>
                            <a:noFill/>
                          </a:ln>
                          <a:extLst>
                            <a:ext uri="{53640926-AAD7-44D8-BBD7-CCE9431645EC}">
                              <a14:shadowObscured xmlns:a14="http://schemas.microsoft.com/office/drawing/2010/main"/>
                            </a:ext>
                          </a:extLst>
                        </pic:spPr>
                      </pic:pic>
                      <wps:wsp>
                        <wps:cNvPr id="33" name="Text Box 33"/>
                        <wps:cNvSpPr txBox="1"/>
                        <wps:spPr>
                          <a:xfrm rot="16200000">
                            <a:off x="576029" y="6235254"/>
                            <a:ext cx="257810" cy="250190"/>
                          </a:xfrm>
                          <a:prstGeom prst="rect">
                            <a:avLst/>
                          </a:prstGeom>
                          <a:noFill/>
                          <a:ln w="6350">
                            <a:noFill/>
                          </a:ln>
                        </wps:spPr>
                        <wps:txbx>
                          <w:txbxContent>
                            <w:p w14:paraId="079B8832" w14:textId="77777777" w:rsidR="00AF1489" w:rsidRPr="002E70FE" w:rsidRDefault="00AF1489" w:rsidP="00A821BE">
                              <w:pPr>
                                <w:rPr>
                                  <w:rFonts w:cs="David"/>
                                  <w:color w:val="000000" w:themeColor="text1"/>
                                </w:rPr>
                              </w:pPr>
                              <w:r w:rsidRPr="002E70FE">
                                <w:rPr>
                                  <w:rFonts w:cs="David"/>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6200000">
                            <a:off x="594728" y="2621632"/>
                            <a:ext cx="257810" cy="250190"/>
                          </a:xfrm>
                          <a:prstGeom prst="rect">
                            <a:avLst/>
                          </a:prstGeom>
                          <a:noFill/>
                          <a:ln w="6350">
                            <a:noFill/>
                          </a:ln>
                        </wps:spPr>
                        <wps:txbx>
                          <w:txbxContent>
                            <w:p w14:paraId="67181EC6" w14:textId="15C29CA3" w:rsidR="00AF1489" w:rsidRPr="002E70FE" w:rsidRDefault="00AF1489" w:rsidP="00E033CF">
                              <w:pPr>
                                <w:rPr>
                                  <w:rFonts w:cs="David"/>
                                  <w:color w:val="000000" w:themeColor="text1"/>
                                </w:rPr>
                              </w:pPr>
                              <w:r>
                                <w:rPr>
                                  <w:rFonts w:cs="David"/>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rot="16200000">
                            <a:off x="1940618" y="6243657"/>
                            <a:ext cx="257810" cy="250190"/>
                          </a:xfrm>
                          <a:prstGeom prst="rect">
                            <a:avLst/>
                          </a:prstGeom>
                          <a:noFill/>
                          <a:ln w="6350">
                            <a:noFill/>
                          </a:ln>
                        </wps:spPr>
                        <wps:txbx>
                          <w:txbxContent>
                            <w:p w14:paraId="65FFD6CE" w14:textId="65FE63C7" w:rsidR="00AF1489" w:rsidRPr="002E70FE" w:rsidRDefault="00AF1489" w:rsidP="00E033CF">
                              <w:pPr>
                                <w:rPr>
                                  <w:rFonts w:cs="David"/>
                                  <w:color w:val="000000" w:themeColor="text1"/>
                                </w:rPr>
                              </w:pPr>
                              <w:r>
                                <w:rPr>
                                  <w:rFonts w:cs="David"/>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rot="16200000">
                            <a:off x="3316820" y="6243657"/>
                            <a:ext cx="257810" cy="250190"/>
                          </a:xfrm>
                          <a:prstGeom prst="rect">
                            <a:avLst/>
                          </a:prstGeom>
                          <a:noFill/>
                          <a:ln w="6350">
                            <a:noFill/>
                          </a:ln>
                        </wps:spPr>
                        <wps:txbx>
                          <w:txbxContent>
                            <w:p w14:paraId="3001692C" w14:textId="1F7A93B2" w:rsidR="00AF1489" w:rsidRPr="002E70FE" w:rsidRDefault="00AF1489" w:rsidP="00E033CF">
                              <w:pPr>
                                <w:rPr>
                                  <w:rFonts w:cs="David"/>
                                  <w:color w:val="000000" w:themeColor="text1"/>
                                </w:rPr>
                              </w:pPr>
                              <w:r>
                                <w:rPr>
                                  <w:rFonts w:cs="David"/>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rot="16200000">
                            <a:off x="1965548" y="2613005"/>
                            <a:ext cx="257810" cy="250190"/>
                          </a:xfrm>
                          <a:prstGeom prst="rect">
                            <a:avLst/>
                          </a:prstGeom>
                          <a:noFill/>
                          <a:ln w="6350">
                            <a:noFill/>
                          </a:ln>
                        </wps:spPr>
                        <wps:txbx>
                          <w:txbxContent>
                            <w:p w14:paraId="0B0615B0" w14:textId="597CA050" w:rsidR="00AF1489" w:rsidRPr="002E70FE" w:rsidRDefault="00AF1489" w:rsidP="00E033CF">
                              <w:pPr>
                                <w:rPr>
                                  <w:rFonts w:cs="David"/>
                                  <w:color w:val="000000" w:themeColor="text1"/>
                                </w:rPr>
                              </w:pPr>
                              <w:r>
                                <w:rPr>
                                  <w:rFonts w:cs="David"/>
                                  <w:color w:val="000000" w:themeColor="text1"/>
                                </w:rPr>
                                <w:t>dc</w:t>
                              </w:r>
                              <w:r>
                                <w:rPr>
                                  <w:noProof/>
                                </w:rPr>
                                <w:drawing>
                                  <wp:inline distT="0" distB="0" distL="0" distR="0" wp14:anchorId="6962F5CB" wp14:editId="6AAA5E8B">
                                    <wp:extent cx="68580" cy="57785"/>
                                    <wp:effectExtent l="0" t="0" r="0" b="5715"/>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 cy="577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rot="16200000">
                            <a:off x="3323053" y="2605923"/>
                            <a:ext cx="257810" cy="250190"/>
                          </a:xfrm>
                          <a:prstGeom prst="rect">
                            <a:avLst/>
                          </a:prstGeom>
                          <a:noFill/>
                          <a:ln w="6350">
                            <a:noFill/>
                          </a:ln>
                        </wps:spPr>
                        <wps:txbx>
                          <w:txbxContent>
                            <w:p w14:paraId="3D61E44C" w14:textId="55200F58" w:rsidR="00AF1489" w:rsidRPr="002E70FE" w:rsidRDefault="00AF1489" w:rsidP="00E033CF">
                              <w:pPr>
                                <w:rPr>
                                  <w:rFonts w:cs="David"/>
                                  <w:color w:val="000000" w:themeColor="text1"/>
                                </w:rPr>
                              </w:pPr>
                              <w:r>
                                <w:rPr>
                                  <w:rFonts w:cs="David"/>
                                  <w:color w:val="000000" w:themeColor="text1"/>
                                </w:rPr>
                                <w:t>f</w:t>
                              </w:r>
                              <w:r>
                                <w:rPr>
                                  <w:noProof/>
                                </w:rPr>
                                <w:drawing>
                                  <wp:inline distT="0" distB="0" distL="0" distR="0" wp14:anchorId="1D24D1BB" wp14:editId="288EB300">
                                    <wp:extent cx="68580" cy="57785"/>
                                    <wp:effectExtent l="0" t="0" r="0" b="5715"/>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 cy="577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E26786" id="Group 42" o:spid="_x0000_s1057" style="position:absolute;left:0;text-align:left;margin-left:-17.55pt;margin-top:33.95pt;width:439.2pt;height:685.3pt;z-index:251702272;mso-width-relative:margin;mso-height-relative:margin" coordorigin="4220,7453" coordsize="41058,728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">
                <v:shape id="Picture 6" o:spid="_x0000_s1058" type="#_x0000_t75" style="position:absolute;left:-11654;top:23327;width:72805;height:4105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">
                  <v:imagedata r:id="rId32" o:title="" croptop="2543f" cropbottom="3743f" cropleft="5778f" cropright="5550f"/>
                </v:shape>
                <v:shape id="Text Box 33" o:spid="_x0000_s1059" type="#_x0000_t202" style="position:absolute;left:5760;top:62352;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" filled="f" stroked="f" strokeweight=".5pt">
                  <v:textbox>
                    <w:txbxContent>
                      <w:p w14:paraId="079B8832" w14:textId="77777777" w:rsidR="00AF1489" w:rsidRPr="002E70FE" w:rsidRDefault="00AF1489" w:rsidP="00A821BE">
                        <w:pPr>
                          <w:rPr>
                            <w:rFonts w:cs="David"/>
                            <w:color w:val="000000" w:themeColor="text1"/>
                          </w:rPr>
                        </w:pPr>
                        <w:r w:rsidRPr="002E70FE">
                          <w:rPr>
                            <w:rFonts w:cs="David"/>
                            <w:color w:val="000000" w:themeColor="text1"/>
                          </w:rPr>
                          <w:t>a</w:t>
                        </w:r>
                      </w:p>
                    </w:txbxContent>
                  </v:textbox>
                </v:shape>
                <v:shape id="Text Box 34" o:spid="_x0000_s1060" type="#_x0000_t202" style="position:absolute;left:5947;top:26216;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" filled="f" stroked="f" strokeweight=".5pt">
                  <v:textbox>
                    <w:txbxContent>
                      <w:p w14:paraId="67181EC6" w14:textId="15C29CA3" w:rsidR="00AF1489" w:rsidRPr="002E70FE" w:rsidRDefault="00AF1489" w:rsidP="00E033CF">
                        <w:pPr>
                          <w:rPr>
                            <w:rFonts w:cs="David"/>
                            <w:color w:val="000000" w:themeColor="text1"/>
                          </w:rPr>
                        </w:pPr>
                        <w:r>
                          <w:rPr>
                            <w:rFonts w:cs="David"/>
                            <w:color w:val="000000" w:themeColor="text1"/>
                          </w:rPr>
                          <w:t>b</w:t>
                        </w:r>
                      </w:p>
                    </w:txbxContent>
                  </v:textbox>
                </v:shape>
                <v:shape id="Text Box 35" o:spid="_x0000_s1061" type="#_x0000_t202" style="position:absolute;left:19406;top:62436;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" filled="f" stroked="f" strokeweight=".5pt">
                  <v:textbox>
                    <w:txbxContent>
                      <w:p w14:paraId="65FFD6CE" w14:textId="65FE63C7" w:rsidR="00AF1489" w:rsidRPr="002E70FE" w:rsidRDefault="00AF1489" w:rsidP="00E033CF">
                        <w:pPr>
                          <w:rPr>
                            <w:rFonts w:cs="David"/>
                            <w:color w:val="000000" w:themeColor="text1"/>
                          </w:rPr>
                        </w:pPr>
                        <w:r>
                          <w:rPr>
                            <w:rFonts w:cs="David"/>
                            <w:color w:val="000000" w:themeColor="text1"/>
                          </w:rPr>
                          <w:t>c</w:t>
                        </w:r>
                      </w:p>
                    </w:txbxContent>
                  </v:textbox>
                </v:shape>
                <v:shape id="Text Box 36" o:spid="_x0000_s1062" type="#_x0000_t202" style="position:absolute;left:33168;top:62436;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" filled="f" stroked="f" strokeweight=".5pt">
                  <v:textbox>
                    <w:txbxContent>
                      <w:p w14:paraId="3001692C" w14:textId="1F7A93B2" w:rsidR="00AF1489" w:rsidRPr="002E70FE" w:rsidRDefault="00AF1489" w:rsidP="00E033CF">
                        <w:pPr>
                          <w:rPr>
                            <w:rFonts w:cs="David"/>
                            <w:color w:val="000000" w:themeColor="text1"/>
                          </w:rPr>
                        </w:pPr>
                        <w:r>
                          <w:rPr>
                            <w:rFonts w:cs="David"/>
                            <w:color w:val="000000" w:themeColor="text1"/>
                          </w:rPr>
                          <w:t>e</w:t>
                        </w:r>
                      </w:p>
                    </w:txbxContent>
                  </v:textbox>
                </v:shape>
                <v:shape id="Text Box 37" o:spid="_x0000_s1063" type="#_x0000_t202" style="position:absolute;left:19654;top:26130;width:2579;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" filled="f" stroked="f" strokeweight=".5pt">
                  <v:textbox>
                    <w:txbxContent>
                      <w:p w14:paraId="0B0615B0" w14:textId="597CA050" w:rsidR="00AF1489" w:rsidRPr="002E70FE" w:rsidRDefault="00AF1489" w:rsidP="00E033CF">
                        <w:pPr>
                          <w:rPr>
                            <w:rFonts w:cs="David"/>
                            <w:color w:val="000000" w:themeColor="text1"/>
                          </w:rPr>
                        </w:pPr>
                        <w:r>
                          <w:rPr>
                            <w:rFonts w:cs="David"/>
                            <w:color w:val="000000" w:themeColor="text1"/>
                          </w:rPr>
                          <w:t>dc</w:t>
                        </w:r>
                        <w:r>
                          <w:rPr>
                            <w:noProof/>
                          </w:rPr>
                          <w:drawing>
                            <wp:inline distT="0" distB="0" distL="0" distR="0" wp14:anchorId="6962F5CB" wp14:editId="6AAA5E8B">
                              <wp:extent cx="68580" cy="57785"/>
                              <wp:effectExtent l="0" t="0" r="0" b="5715"/>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 cy="57785"/>
                                      </a:xfrm>
                                      <a:prstGeom prst="rect">
                                        <a:avLst/>
                                      </a:prstGeom>
                                    </pic:spPr>
                                  </pic:pic>
                                </a:graphicData>
                              </a:graphic>
                            </wp:inline>
                          </w:drawing>
                        </w:r>
                      </w:p>
                    </w:txbxContent>
                  </v:textbox>
                </v:shape>
                <v:shape id="Text Box 39" o:spid="_x0000_s1064" type="#_x0000_t202" style="position:absolute;left:33230;top:26059;width:2578;height:25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" filled="f" stroked="f" strokeweight=".5pt">
                  <v:textbox>
                    <w:txbxContent>
                      <w:p w14:paraId="3D61E44C" w14:textId="55200F58" w:rsidR="00AF1489" w:rsidRPr="002E70FE" w:rsidRDefault="00AF1489" w:rsidP="00E033CF">
                        <w:pPr>
                          <w:rPr>
                            <w:rFonts w:cs="David"/>
                            <w:color w:val="000000" w:themeColor="text1"/>
                          </w:rPr>
                        </w:pPr>
                        <w:r>
                          <w:rPr>
                            <w:rFonts w:cs="David"/>
                            <w:color w:val="000000" w:themeColor="text1"/>
                          </w:rPr>
                          <w:t>f</w:t>
                        </w:r>
                        <w:r>
                          <w:rPr>
                            <w:noProof/>
                          </w:rPr>
                          <w:drawing>
                            <wp:inline distT="0" distB="0" distL="0" distR="0" wp14:anchorId="1D24D1BB" wp14:editId="288EB300">
                              <wp:extent cx="68580" cy="57785"/>
                              <wp:effectExtent l="0" t="0" r="0" b="5715"/>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 cy="57785"/>
                                      </a:xfrm>
                                      <a:prstGeom prst="rect">
                                        <a:avLst/>
                                      </a:prstGeom>
                                    </pic:spPr>
                                  </pic:pic>
                                </a:graphicData>
                              </a:graphic>
                            </wp:inline>
                          </w:drawing>
                        </w:r>
                      </w:p>
                    </w:txbxContent>
                  </v:textbox>
                </v:shape>
              </v:group>
            </w:pict>
          </mc:Fallback>
        </mc:AlternateContent>
      </w:r>
      <w:r w:rsidR="00D442F2">
        <w:t xml:space="preserve">Appendix </w:t>
      </w:r>
      <w:ins w:id="602" w:author="Idit Balachsan" w:date="2020-01-27T12:50:00Z">
        <w:r w:rsidR="00365B93">
          <w:t>F</w:t>
        </w:r>
      </w:ins>
      <w:bookmarkEnd w:id="596"/>
      <w:bookmarkEnd w:id="597"/>
    </w:p>
    <w:p w14:paraId="1FC6FBBD" w14:textId="2FB43C41" w:rsidR="005570AC" w:rsidRPr="00F82420" w:rsidRDefault="005570AC" w:rsidP="005570AC">
      <w:pPr>
        <w:rPr>
          <w:ins w:id="603" w:author="Idit Balachsan" w:date="2020-01-26T14:06:00Z"/>
        </w:rPr>
      </w:pPr>
    </w:p>
    <w:p w14:paraId="3078651A" w14:textId="15CB67F8" w:rsidR="005570AC" w:rsidRPr="00F82420" w:rsidRDefault="005570AC" w:rsidP="00603520">
      <w:pPr>
        <w:rPr>
          <w:ins w:id="604" w:author="Idit Balachsan" w:date="2020-01-26T14:06:00Z"/>
        </w:rPr>
      </w:pPr>
    </w:p>
    <w:p w14:paraId="3760608C" w14:textId="0764B155" w:rsidR="005570AC" w:rsidRPr="00F82420" w:rsidRDefault="005570AC" w:rsidP="0072405D">
      <w:pPr>
        <w:rPr>
          <w:ins w:id="605" w:author="Idit Balachsan" w:date="2020-01-26T14:06:00Z"/>
        </w:rPr>
      </w:pPr>
    </w:p>
    <w:p w14:paraId="3CF3AE85" w14:textId="6B7AF756" w:rsidR="005570AC" w:rsidRPr="00F82420" w:rsidRDefault="005570AC" w:rsidP="005F3A30">
      <w:pPr>
        <w:rPr>
          <w:ins w:id="606" w:author="Idit Balachsan" w:date="2020-01-26T14:06:00Z"/>
        </w:rPr>
      </w:pPr>
    </w:p>
    <w:p w14:paraId="676F81F8" w14:textId="3BD9FE4E" w:rsidR="005570AC" w:rsidRPr="00F82420" w:rsidRDefault="005570AC" w:rsidP="00F82420">
      <w:pPr>
        <w:rPr>
          <w:ins w:id="607" w:author="Idit Balachsan" w:date="2020-01-26T14:06:00Z"/>
        </w:rPr>
      </w:pPr>
    </w:p>
    <w:p w14:paraId="34FDCFCD" w14:textId="0819C0AB" w:rsidR="005570AC" w:rsidRPr="00F82420" w:rsidRDefault="005570AC" w:rsidP="00F82420">
      <w:pPr>
        <w:rPr>
          <w:ins w:id="608" w:author="Idit Balachsan" w:date="2020-01-26T14:06:00Z"/>
        </w:rPr>
      </w:pPr>
    </w:p>
    <w:p w14:paraId="5F0127C0" w14:textId="4A5EE377" w:rsidR="005570AC" w:rsidRPr="00F82420" w:rsidRDefault="005570AC" w:rsidP="00F82420">
      <w:pPr>
        <w:rPr>
          <w:ins w:id="609" w:author="Idit Balachsan" w:date="2020-01-26T14:06:00Z"/>
        </w:rPr>
      </w:pPr>
    </w:p>
    <w:p w14:paraId="35492998" w14:textId="52CD6C22" w:rsidR="005570AC" w:rsidRPr="00F82420" w:rsidRDefault="005570AC" w:rsidP="00F82420">
      <w:pPr>
        <w:rPr>
          <w:ins w:id="610" w:author="Idit Balachsan" w:date="2020-01-26T14:06:00Z"/>
        </w:rPr>
      </w:pPr>
    </w:p>
    <w:p w14:paraId="2DBA2BDF" w14:textId="5A31C37B" w:rsidR="005570AC" w:rsidRPr="00F82420" w:rsidRDefault="005570AC" w:rsidP="00F82420">
      <w:pPr>
        <w:rPr>
          <w:ins w:id="611" w:author="Idit Balachsan" w:date="2020-01-26T14:06:00Z"/>
        </w:rPr>
      </w:pPr>
    </w:p>
    <w:p w14:paraId="42252BBC" w14:textId="270BB446" w:rsidR="005570AC" w:rsidRPr="00F82420" w:rsidRDefault="005570AC" w:rsidP="00F82420">
      <w:pPr>
        <w:rPr>
          <w:ins w:id="612" w:author="Idit Balachsan" w:date="2020-01-26T14:06:00Z"/>
        </w:rPr>
      </w:pPr>
    </w:p>
    <w:p w14:paraId="070FA744" w14:textId="7E909A44" w:rsidR="005570AC" w:rsidRPr="00F82420" w:rsidRDefault="005570AC" w:rsidP="00F82420">
      <w:pPr>
        <w:rPr>
          <w:ins w:id="613" w:author="Idit Balachsan" w:date="2020-01-26T14:06:00Z"/>
        </w:rPr>
      </w:pPr>
    </w:p>
    <w:p w14:paraId="0C7B163F" w14:textId="691125F5" w:rsidR="005570AC" w:rsidRPr="00F82420" w:rsidRDefault="005570AC" w:rsidP="00F82420">
      <w:pPr>
        <w:rPr>
          <w:ins w:id="614" w:author="Idit Balachsan" w:date="2020-01-26T14:06:00Z"/>
        </w:rPr>
      </w:pPr>
    </w:p>
    <w:p w14:paraId="51EA1540" w14:textId="1C3E0BA6" w:rsidR="005570AC" w:rsidRDefault="005570AC" w:rsidP="005570AC">
      <w:pPr>
        <w:rPr>
          <w:ins w:id="615" w:author="Idit Balachsan" w:date="2020-01-26T14:06:00Z"/>
          <w:rFonts w:cs="David"/>
          <w:color w:val="000000" w:themeColor="text1"/>
          <w:sz w:val="20"/>
          <w:szCs w:val="20"/>
        </w:rPr>
      </w:pPr>
    </w:p>
    <w:p w14:paraId="13519927" w14:textId="3C6D2956" w:rsidR="005570AC" w:rsidRPr="00856EA6" w:rsidRDefault="005570AC" w:rsidP="005570AC">
      <w:pPr>
        <w:rPr>
          <w:ins w:id="616" w:author="Idit Balachsan" w:date="2020-01-26T14:06:00Z"/>
        </w:rPr>
      </w:pPr>
    </w:p>
    <w:p w14:paraId="42D79C9D" w14:textId="649FFABD" w:rsidR="005570AC" w:rsidRDefault="005570AC" w:rsidP="005570AC">
      <w:pPr>
        <w:rPr>
          <w:ins w:id="617" w:author="Idit Balachsan" w:date="2020-01-26T14:06:00Z"/>
          <w:rFonts w:cs="David"/>
          <w:color w:val="000000" w:themeColor="text1"/>
          <w:sz w:val="20"/>
          <w:szCs w:val="20"/>
        </w:rPr>
      </w:pPr>
    </w:p>
    <w:p w14:paraId="68631E57" w14:textId="3D8FEF35" w:rsidR="005570AC" w:rsidRDefault="005570AC" w:rsidP="005570AC">
      <w:pPr>
        <w:rPr>
          <w:ins w:id="618" w:author="Idit Balachsan" w:date="2020-01-26T14:06:00Z"/>
          <w:rFonts w:cs="David"/>
          <w:color w:val="000000" w:themeColor="text1"/>
          <w:sz w:val="20"/>
          <w:szCs w:val="20"/>
        </w:rPr>
      </w:pPr>
    </w:p>
    <w:p w14:paraId="55D8AAE8" w14:textId="77777777" w:rsidR="005570AC" w:rsidRPr="005570AC" w:rsidRDefault="005570AC" w:rsidP="00856EA6"/>
    <w:sectPr w:rsidR="005570AC" w:rsidRPr="005570AC" w:rsidSect="004F2A45">
      <w:headerReference w:type="default" r:id="rId33"/>
      <w:pgSz w:w="11906" w:h="16838"/>
      <w:pgMar w:top="1440" w:right="1418" w:bottom="1440" w:left="1418" w:header="709" w:footer="709"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B4041" w14:textId="77777777" w:rsidR="003D54E3" w:rsidRDefault="003D54E3" w:rsidP="00D44124">
      <w:r>
        <w:separator/>
      </w:r>
    </w:p>
  </w:endnote>
  <w:endnote w:type="continuationSeparator" w:id="0">
    <w:p w14:paraId="4498EC5B" w14:textId="77777777" w:rsidR="003D54E3" w:rsidRDefault="003D54E3" w:rsidP="00D441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MEHC P+ Gulliver">
    <w:altName w:val="Times New Roman"/>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937C87" w14:textId="77777777" w:rsidR="003D54E3" w:rsidRDefault="003D54E3" w:rsidP="00D44124">
      <w:r>
        <w:separator/>
      </w:r>
    </w:p>
  </w:footnote>
  <w:footnote w:type="continuationSeparator" w:id="0">
    <w:p w14:paraId="1F4C5B37" w14:textId="77777777" w:rsidR="003D54E3" w:rsidRDefault="003D54E3" w:rsidP="00D441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5485357"/>
      <w:docPartObj>
        <w:docPartGallery w:val="Page Numbers (Top of Page)"/>
        <w:docPartUnique/>
      </w:docPartObj>
    </w:sdtPr>
    <w:sdtContent>
      <w:p w14:paraId="79B4AF2B" w14:textId="73FB63D2" w:rsidR="00AF1489" w:rsidRDefault="00AF1489" w:rsidP="00417A45">
        <w:pPr>
          <w:pStyle w:val="Header"/>
          <w:framePr w:wrap="none" w:vAnchor="text" w:h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sdt>
    <w:sdtPr>
      <w:rPr>
        <w:rStyle w:val="PageNumber"/>
      </w:rPr>
      <w:id w:val="791172210"/>
      <w:docPartObj>
        <w:docPartGallery w:val="Page Numbers (Top of Page)"/>
        <w:docPartUnique/>
      </w:docPartObj>
    </w:sdtPr>
    <w:sdtContent>
      <w:p w14:paraId="31D46D03" w14:textId="667FF4E3" w:rsidR="00AF1489" w:rsidRDefault="00AF1489" w:rsidP="004F2A45">
        <w:pPr>
          <w:pStyle w:val="Header"/>
          <w:framePr w:wrap="none" w:vAnchor="text" w:hAnchor="text"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4A3297B2" w14:textId="77777777" w:rsidR="00AF1489" w:rsidRDefault="00AF1489" w:rsidP="004F2A4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5922586"/>
      <w:docPartObj>
        <w:docPartGallery w:val="Page Numbers (Top of Page)"/>
        <w:docPartUnique/>
      </w:docPartObj>
    </w:sdtPr>
    <w:sdtContent>
      <w:p w14:paraId="5840761B" w14:textId="7FDB582F" w:rsidR="00AF1489" w:rsidRDefault="00AF1489" w:rsidP="00417A45">
        <w:pPr>
          <w:pStyle w:val="Header"/>
          <w:framePr w:wrap="none" w:vAnchor="text" w:h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613CBDC9" w14:textId="77777777" w:rsidR="00AF1489" w:rsidRDefault="00AF1489" w:rsidP="004F2A4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2600B1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E445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E3443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0BAA4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F2CB4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6E00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E438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5243FA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4854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50C3F7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04EBC"/>
    <w:multiLevelType w:val="multilevel"/>
    <w:tmpl w:val="A2BE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9D2955"/>
    <w:multiLevelType w:val="hybridMultilevel"/>
    <w:tmpl w:val="D7A6B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6943AF"/>
    <w:multiLevelType w:val="hybridMultilevel"/>
    <w:tmpl w:val="C63C8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57E6894"/>
    <w:multiLevelType w:val="hybridMultilevel"/>
    <w:tmpl w:val="80F48D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6BA4531"/>
    <w:multiLevelType w:val="singleLevel"/>
    <w:tmpl w:val="A732C73E"/>
    <w:lvl w:ilvl="0">
      <w:start w:val="2"/>
      <w:numFmt w:val="decimal"/>
      <w:lvlText w:val="%1."/>
      <w:lvlJc w:val="left"/>
      <w:pPr>
        <w:tabs>
          <w:tab w:val="num" w:pos="570"/>
        </w:tabs>
        <w:ind w:left="570" w:hanging="570"/>
      </w:pPr>
      <w:rPr>
        <w:rFonts w:hint="default"/>
        <w:sz w:val="24"/>
      </w:rPr>
    </w:lvl>
  </w:abstractNum>
  <w:abstractNum w:abstractNumId="15" w15:restartNumberingAfterBreak="0">
    <w:nsid w:val="071D1FC8"/>
    <w:multiLevelType w:val="hybridMultilevel"/>
    <w:tmpl w:val="D7A6B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D95E4B"/>
    <w:multiLevelType w:val="hybridMultilevel"/>
    <w:tmpl w:val="63D089AA"/>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21428A"/>
    <w:multiLevelType w:val="hybridMultilevel"/>
    <w:tmpl w:val="EDCE8C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0E58701B"/>
    <w:multiLevelType w:val="hybridMultilevel"/>
    <w:tmpl w:val="44B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5405AA6"/>
    <w:multiLevelType w:val="hybridMultilevel"/>
    <w:tmpl w:val="9E70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60871"/>
    <w:multiLevelType w:val="hybridMultilevel"/>
    <w:tmpl w:val="4F9C7504"/>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CD2394"/>
    <w:multiLevelType w:val="hybridMultilevel"/>
    <w:tmpl w:val="194E0AB0"/>
    <w:lvl w:ilvl="0" w:tplc="8566349E">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0382DE7"/>
    <w:multiLevelType w:val="hybridMultilevel"/>
    <w:tmpl w:val="C27A3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0C63D7"/>
    <w:multiLevelType w:val="hybridMultilevel"/>
    <w:tmpl w:val="DB0AB53A"/>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B81F24"/>
    <w:multiLevelType w:val="hybridMultilevel"/>
    <w:tmpl w:val="E01C22A8"/>
    <w:lvl w:ilvl="0" w:tplc="0C56C53E">
      <w:start w:val="1"/>
      <w:numFmt w:val="bullet"/>
      <w:lvlText w:val="•"/>
      <w:lvlJc w:val="left"/>
      <w:pPr>
        <w:tabs>
          <w:tab w:val="num" w:pos="720"/>
        </w:tabs>
        <w:ind w:left="720" w:hanging="360"/>
      </w:pPr>
      <w:rPr>
        <w:rFonts w:ascii="Arial" w:hAnsi="Arial" w:hint="default"/>
      </w:rPr>
    </w:lvl>
    <w:lvl w:ilvl="1" w:tplc="7EF02EB8" w:tentative="1">
      <w:start w:val="1"/>
      <w:numFmt w:val="bullet"/>
      <w:lvlText w:val="•"/>
      <w:lvlJc w:val="left"/>
      <w:pPr>
        <w:tabs>
          <w:tab w:val="num" w:pos="1440"/>
        </w:tabs>
        <w:ind w:left="1440" w:hanging="360"/>
      </w:pPr>
      <w:rPr>
        <w:rFonts w:ascii="Arial" w:hAnsi="Arial" w:hint="default"/>
      </w:rPr>
    </w:lvl>
    <w:lvl w:ilvl="2" w:tplc="B0C4CFC4" w:tentative="1">
      <w:start w:val="1"/>
      <w:numFmt w:val="bullet"/>
      <w:lvlText w:val="•"/>
      <w:lvlJc w:val="left"/>
      <w:pPr>
        <w:tabs>
          <w:tab w:val="num" w:pos="2160"/>
        </w:tabs>
        <w:ind w:left="2160" w:hanging="360"/>
      </w:pPr>
      <w:rPr>
        <w:rFonts w:ascii="Arial" w:hAnsi="Arial" w:hint="default"/>
      </w:rPr>
    </w:lvl>
    <w:lvl w:ilvl="3" w:tplc="3C944F62" w:tentative="1">
      <w:start w:val="1"/>
      <w:numFmt w:val="bullet"/>
      <w:lvlText w:val="•"/>
      <w:lvlJc w:val="left"/>
      <w:pPr>
        <w:tabs>
          <w:tab w:val="num" w:pos="2880"/>
        </w:tabs>
        <w:ind w:left="2880" w:hanging="360"/>
      </w:pPr>
      <w:rPr>
        <w:rFonts w:ascii="Arial" w:hAnsi="Arial" w:hint="default"/>
      </w:rPr>
    </w:lvl>
    <w:lvl w:ilvl="4" w:tplc="DEF01F72" w:tentative="1">
      <w:start w:val="1"/>
      <w:numFmt w:val="bullet"/>
      <w:lvlText w:val="•"/>
      <w:lvlJc w:val="left"/>
      <w:pPr>
        <w:tabs>
          <w:tab w:val="num" w:pos="3600"/>
        </w:tabs>
        <w:ind w:left="3600" w:hanging="360"/>
      </w:pPr>
      <w:rPr>
        <w:rFonts w:ascii="Arial" w:hAnsi="Arial" w:hint="default"/>
      </w:rPr>
    </w:lvl>
    <w:lvl w:ilvl="5" w:tplc="D786CCD0" w:tentative="1">
      <w:start w:val="1"/>
      <w:numFmt w:val="bullet"/>
      <w:lvlText w:val="•"/>
      <w:lvlJc w:val="left"/>
      <w:pPr>
        <w:tabs>
          <w:tab w:val="num" w:pos="4320"/>
        </w:tabs>
        <w:ind w:left="4320" w:hanging="360"/>
      </w:pPr>
      <w:rPr>
        <w:rFonts w:ascii="Arial" w:hAnsi="Arial" w:hint="default"/>
      </w:rPr>
    </w:lvl>
    <w:lvl w:ilvl="6" w:tplc="E6ACD376" w:tentative="1">
      <w:start w:val="1"/>
      <w:numFmt w:val="bullet"/>
      <w:lvlText w:val="•"/>
      <w:lvlJc w:val="left"/>
      <w:pPr>
        <w:tabs>
          <w:tab w:val="num" w:pos="5040"/>
        </w:tabs>
        <w:ind w:left="5040" w:hanging="360"/>
      </w:pPr>
      <w:rPr>
        <w:rFonts w:ascii="Arial" w:hAnsi="Arial" w:hint="default"/>
      </w:rPr>
    </w:lvl>
    <w:lvl w:ilvl="7" w:tplc="CEBCB724" w:tentative="1">
      <w:start w:val="1"/>
      <w:numFmt w:val="bullet"/>
      <w:lvlText w:val="•"/>
      <w:lvlJc w:val="left"/>
      <w:pPr>
        <w:tabs>
          <w:tab w:val="num" w:pos="5760"/>
        </w:tabs>
        <w:ind w:left="5760" w:hanging="360"/>
      </w:pPr>
      <w:rPr>
        <w:rFonts w:ascii="Arial" w:hAnsi="Arial" w:hint="default"/>
      </w:rPr>
    </w:lvl>
    <w:lvl w:ilvl="8" w:tplc="5BA8D9E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B161AD2"/>
    <w:multiLevelType w:val="hybridMultilevel"/>
    <w:tmpl w:val="D7A6B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D025E0"/>
    <w:multiLevelType w:val="hybridMultilevel"/>
    <w:tmpl w:val="D7A6B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D45793"/>
    <w:multiLevelType w:val="hybridMultilevel"/>
    <w:tmpl w:val="452AD2B8"/>
    <w:lvl w:ilvl="0" w:tplc="7C7638B6">
      <w:start w:val="1"/>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37656D"/>
    <w:multiLevelType w:val="hybridMultilevel"/>
    <w:tmpl w:val="DF6854EA"/>
    <w:lvl w:ilvl="0" w:tplc="DE749386">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B683EB7"/>
    <w:multiLevelType w:val="hybridMultilevel"/>
    <w:tmpl w:val="613EF290"/>
    <w:lvl w:ilvl="0" w:tplc="189C597C">
      <w:start w:val="1"/>
      <w:numFmt w:val="bullet"/>
      <w:lvlText w:val="•"/>
      <w:lvlJc w:val="left"/>
      <w:pPr>
        <w:tabs>
          <w:tab w:val="num" w:pos="720"/>
        </w:tabs>
        <w:ind w:left="720" w:hanging="360"/>
      </w:pPr>
      <w:rPr>
        <w:rFonts w:ascii="Arial" w:hAnsi="Arial" w:hint="default"/>
      </w:rPr>
    </w:lvl>
    <w:lvl w:ilvl="1" w:tplc="5852B22A" w:tentative="1">
      <w:start w:val="1"/>
      <w:numFmt w:val="bullet"/>
      <w:lvlText w:val="•"/>
      <w:lvlJc w:val="left"/>
      <w:pPr>
        <w:tabs>
          <w:tab w:val="num" w:pos="1440"/>
        </w:tabs>
        <w:ind w:left="1440" w:hanging="360"/>
      </w:pPr>
      <w:rPr>
        <w:rFonts w:ascii="Arial" w:hAnsi="Arial" w:hint="default"/>
      </w:rPr>
    </w:lvl>
    <w:lvl w:ilvl="2" w:tplc="667AB936" w:tentative="1">
      <w:start w:val="1"/>
      <w:numFmt w:val="bullet"/>
      <w:lvlText w:val="•"/>
      <w:lvlJc w:val="left"/>
      <w:pPr>
        <w:tabs>
          <w:tab w:val="num" w:pos="2160"/>
        </w:tabs>
        <w:ind w:left="2160" w:hanging="360"/>
      </w:pPr>
      <w:rPr>
        <w:rFonts w:ascii="Arial" w:hAnsi="Arial" w:hint="default"/>
      </w:rPr>
    </w:lvl>
    <w:lvl w:ilvl="3" w:tplc="D8EA48A2" w:tentative="1">
      <w:start w:val="1"/>
      <w:numFmt w:val="bullet"/>
      <w:lvlText w:val="•"/>
      <w:lvlJc w:val="left"/>
      <w:pPr>
        <w:tabs>
          <w:tab w:val="num" w:pos="2880"/>
        </w:tabs>
        <w:ind w:left="2880" w:hanging="360"/>
      </w:pPr>
      <w:rPr>
        <w:rFonts w:ascii="Arial" w:hAnsi="Arial" w:hint="default"/>
      </w:rPr>
    </w:lvl>
    <w:lvl w:ilvl="4" w:tplc="CA604D80" w:tentative="1">
      <w:start w:val="1"/>
      <w:numFmt w:val="bullet"/>
      <w:lvlText w:val="•"/>
      <w:lvlJc w:val="left"/>
      <w:pPr>
        <w:tabs>
          <w:tab w:val="num" w:pos="3600"/>
        </w:tabs>
        <w:ind w:left="3600" w:hanging="360"/>
      </w:pPr>
      <w:rPr>
        <w:rFonts w:ascii="Arial" w:hAnsi="Arial" w:hint="default"/>
      </w:rPr>
    </w:lvl>
    <w:lvl w:ilvl="5" w:tplc="9648B9A6" w:tentative="1">
      <w:start w:val="1"/>
      <w:numFmt w:val="bullet"/>
      <w:lvlText w:val="•"/>
      <w:lvlJc w:val="left"/>
      <w:pPr>
        <w:tabs>
          <w:tab w:val="num" w:pos="4320"/>
        </w:tabs>
        <w:ind w:left="4320" w:hanging="360"/>
      </w:pPr>
      <w:rPr>
        <w:rFonts w:ascii="Arial" w:hAnsi="Arial" w:hint="default"/>
      </w:rPr>
    </w:lvl>
    <w:lvl w:ilvl="6" w:tplc="B92A0342" w:tentative="1">
      <w:start w:val="1"/>
      <w:numFmt w:val="bullet"/>
      <w:lvlText w:val="•"/>
      <w:lvlJc w:val="left"/>
      <w:pPr>
        <w:tabs>
          <w:tab w:val="num" w:pos="5040"/>
        </w:tabs>
        <w:ind w:left="5040" w:hanging="360"/>
      </w:pPr>
      <w:rPr>
        <w:rFonts w:ascii="Arial" w:hAnsi="Arial" w:hint="default"/>
      </w:rPr>
    </w:lvl>
    <w:lvl w:ilvl="7" w:tplc="4DD4239E" w:tentative="1">
      <w:start w:val="1"/>
      <w:numFmt w:val="bullet"/>
      <w:lvlText w:val="•"/>
      <w:lvlJc w:val="left"/>
      <w:pPr>
        <w:tabs>
          <w:tab w:val="num" w:pos="5760"/>
        </w:tabs>
        <w:ind w:left="5760" w:hanging="360"/>
      </w:pPr>
      <w:rPr>
        <w:rFonts w:ascii="Arial" w:hAnsi="Arial" w:hint="default"/>
      </w:rPr>
    </w:lvl>
    <w:lvl w:ilvl="8" w:tplc="CAF2206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C6F2840"/>
    <w:multiLevelType w:val="hybridMultilevel"/>
    <w:tmpl w:val="C1B27B64"/>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1544F0"/>
    <w:multiLevelType w:val="multilevel"/>
    <w:tmpl w:val="9EF2516A"/>
    <w:lvl w:ilvl="0">
      <w:start w:val="1"/>
      <w:numFmt w:val="decimal"/>
      <w:pStyle w:val="Heading1"/>
      <w:lvlText w:val="%1"/>
      <w:lvlJc w:val="left"/>
      <w:pPr>
        <w:ind w:left="432" w:hanging="432"/>
      </w:pPr>
      <w:rPr>
        <w:color w:val="000000" w:themeColor="text1"/>
      </w:rPr>
    </w:lvl>
    <w:lvl w:ilvl="1">
      <w:start w:val="1"/>
      <w:numFmt w:val="decimal"/>
      <w:pStyle w:val="Heading2"/>
      <w:lvlText w:val="%1.%2"/>
      <w:lvlJc w:val="left"/>
      <w:pPr>
        <w:ind w:left="576" w:hanging="576"/>
      </w:pPr>
      <w:rPr>
        <w:sz w:val="22"/>
        <w:szCs w:val="2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466B33D4"/>
    <w:multiLevelType w:val="hybridMultilevel"/>
    <w:tmpl w:val="978C7894"/>
    <w:lvl w:ilvl="0" w:tplc="FB3A63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9F6D57"/>
    <w:multiLevelType w:val="hybridMultilevel"/>
    <w:tmpl w:val="1A62987C"/>
    <w:lvl w:ilvl="0" w:tplc="7C7638B6">
      <w:start w:val="1"/>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9F392F"/>
    <w:multiLevelType w:val="multilevel"/>
    <w:tmpl w:val="2078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8B92B0E"/>
    <w:multiLevelType w:val="hybridMultilevel"/>
    <w:tmpl w:val="AE3814BC"/>
    <w:lvl w:ilvl="0" w:tplc="ED241E3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F0F37BE"/>
    <w:multiLevelType w:val="hybridMultilevel"/>
    <w:tmpl w:val="30D6CB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0F7D"/>
    <w:multiLevelType w:val="hybridMultilevel"/>
    <w:tmpl w:val="44EEAA5A"/>
    <w:lvl w:ilvl="0" w:tplc="7C7638B6">
      <w:start w:val="1"/>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53137A"/>
    <w:multiLevelType w:val="hybridMultilevel"/>
    <w:tmpl w:val="C1684502"/>
    <w:lvl w:ilvl="0" w:tplc="4C4A38DC">
      <w:start w:val="3"/>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EB5B5A"/>
    <w:multiLevelType w:val="hybridMultilevel"/>
    <w:tmpl w:val="1A0A79C2"/>
    <w:lvl w:ilvl="0" w:tplc="81E0F8F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331F46"/>
    <w:multiLevelType w:val="hybridMultilevel"/>
    <w:tmpl w:val="C0642CE8"/>
    <w:lvl w:ilvl="0" w:tplc="72D25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9704EE"/>
    <w:multiLevelType w:val="hybridMultilevel"/>
    <w:tmpl w:val="C1B27B64"/>
    <w:lvl w:ilvl="0" w:tplc="8566349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661D94"/>
    <w:multiLevelType w:val="hybridMultilevel"/>
    <w:tmpl w:val="DEF03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CD0F82"/>
    <w:multiLevelType w:val="hybridMultilevel"/>
    <w:tmpl w:val="5E405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0B3C48"/>
    <w:multiLevelType w:val="hybridMultilevel"/>
    <w:tmpl w:val="5E405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1438CE"/>
    <w:multiLevelType w:val="multilevel"/>
    <w:tmpl w:val="E3667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CB4208"/>
    <w:multiLevelType w:val="hybridMultilevel"/>
    <w:tmpl w:val="5396FD56"/>
    <w:lvl w:ilvl="0" w:tplc="75C0D1D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8130C6"/>
    <w:multiLevelType w:val="hybridMultilevel"/>
    <w:tmpl w:val="BEAEA5E6"/>
    <w:lvl w:ilvl="0" w:tplc="8566349E">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26"/>
  </w:num>
  <w:num w:numId="3">
    <w:abstractNumId w:val="15"/>
  </w:num>
  <w:num w:numId="4">
    <w:abstractNumId w:val="25"/>
  </w:num>
  <w:num w:numId="5">
    <w:abstractNumId w:val="11"/>
  </w:num>
  <w:num w:numId="6">
    <w:abstractNumId w:val="21"/>
  </w:num>
  <w:num w:numId="7">
    <w:abstractNumId w:val="28"/>
  </w:num>
  <w:num w:numId="8">
    <w:abstractNumId w:val="14"/>
  </w:num>
  <w:num w:numId="9">
    <w:abstractNumId w:val="32"/>
  </w:num>
  <w:num w:numId="10">
    <w:abstractNumId w:val="33"/>
  </w:num>
  <w:num w:numId="11">
    <w:abstractNumId w:val="18"/>
  </w:num>
  <w:num w:numId="12">
    <w:abstractNumId w:val="46"/>
  </w:num>
  <w:num w:numId="13">
    <w:abstractNumId w:val="22"/>
  </w:num>
  <w:num w:numId="14">
    <w:abstractNumId w:val="37"/>
  </w:num>
  <w:num w:numId="15">
    <w:abstractNumId w:val="20"/>
  </w:num>
  <w:num w:numId="16">
    <w:abstractNumId w:val="27"/>
  </w:num>
  <w:num w:numId="17">
    <w:abstractNumId w:val="19"/>
  </w:num>
  <w:num w:numId="18">
    <w:abstractNumId w:val="42"/>
  </w:num>
  <w:num w:numId="19">
    <w:abstractNumId w:val="12"/>
  </w:num>
  <w:num w:numId="20">
    <w:abstractNumId w:val="29"/>
  </w:num>
  <w:num w:numId="21">
    <w:abstractNumId w:val="24"/>
  </w:num>
  <w:num w:numId="22">
    <w:abstractNumId w:val="45"/>
  </w:num>
  <w:num w:numId="23">
    <w:abstractNumId w:val="34"/>
  </w:num>
  <w:num w:numId="24">
    <w:abstractNumId w:val="16"/>
  </w:num>
  <w:num w:numId="25">
    <w:abstractNumId w:val="30"/>
  </w:num>
  <w:num w:numId="26">
    <w:abstractNumId w:val="47"/>
  </w:num>
  <w:num w:numId="27">
    <w:abstractNumId w:val="23"/>
  </w:num>
  <w:num w:numId="28">
    <w:abstractNumId w:val="17"/>
  </w:num>
  <w:num w:numId="29">
    <w:abstractNumId w:val="36"/>
  </w:num>
  <w:num w:numId="30">
    <w:abstractNumId w:val="41"/>
  </w:num>
  <w:num w:numId="31">
    <w:abstractNumId w:val="31"/>
  </w:num>
  <w:num w:numId="32">
    <w:abstractNumId w:val="0"/>
  </w:num>
  <w:num w:numId="33">
    <w:abstractNumId w:val="1"/>
  </w:num>
  <w:num w:numId="34">
    <w:abstractNumId w:val="2"/>
  </w:num>
  <w:num w:numId="35">
    <w:abstractNumId w:val="3"/>
  </w:num>
  <w:num w:numId="36">
    <w:abstractNumId w:val="8"/>
  </w:num>
  <w:num w:numId="37">
    <w:abstractNumId w:val="4"/>
  </w:num>
  <w:num w:numId="38">
    <w:abstractNumId w:val="5"/>
  </w:num>
  <w:num w:numId="39">
    <w:abstractNumId w:val="6"/>
  </w:num>
  <w:num w:numId="40">
    <w:abstractNumId w:val="7"/>
  </w:num>
  <w:num w:numId="41">
    <w:abstractNumId w:val="9"/>
  </w:num>
  <w:num w:numId="42">
    <w:abstractNumId w:val="13"/>
  </w:num>
  <w:num w:numId="43">
    <w:abstractNumId w:val="38"/>
  </w:num>
  <w:num w:numId="44">
    <w:abstractNumId w:val="43"/>
  </w:num>
  <w:num w:numId="45">
    <w:abstractNumId w:val="44"/>
  </w:num>
  <w:num w:numId="46">
    <w:abstractNumId w:val="39"/>
  </w:num>
  <w:num w:numId="47">
    <w:abstractNumId w:val="40"/>
  </w:num>
  <w:num w:numId="48">
    <w:abstractNumId w:val="35"/>
  </w:num>
  <w:num w:numId="49">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dit Balachsan">
    <w15:presenceInfo w15:providerId="AD" w15:userId="S::idit.b@campus.technion.ac.il::28ee07fd-7483-4ef3-8fa0-b91245b3ca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gutterAtTop/>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CF0"/>
    <w:rsid w:val="00000194"/>
    <w:rsid w:val="00000228"/>
    <w:rsid w:val="00000366"/>
    <w:rsid w:val="000003E3"/>
    <w:rsid w:val="00001214"/>
    <w:rsid w:val="0000149F"/>
    <w:rsid w:val="000014A4"/>
    <w:rsid w:val="0000174C"/>
    <w:rsid w:val="00001B5F"/>
    <w:rsid w:val="00001D1E"/>
    <w:rsid w:val="00001F49"/>
    <w:rsid w:val="00002323"/>
    <w:rsid w:val="000025C2"/>
    <w:rsid w:val="00002B26"/>
    <w:rsid w:val="00002E6F"/>
    <w:rsid w:val="00003B6D"/>
    <w:rsid w:val="000047CD"/>
    <w:rsid w:val="0000504F"/>
    <w:rsid w:val="00005D86"/>
    <w:rsid w:val="0000610B"/>
    <w:rsid w:val="000061CE"/>
    <w:rsid w:val="000062C0"/>
    <w:rsid w:val="00006324"/>
    <w:rsid w:val="000067F7"/>
    <w:rsid w:val="000072C7"/>
    <w:rsid w:val="00007582"/>
    <w:rsid w:val="000077C8"/>
    <w:rsid w:val="00010629"/>
    <w:rsid w:val="00010B70"/>
    <w:rsid w:val="00011169"/>
    <w:rsid w:val="000119BF"/>
    <w:rsid w:val="0001279C"/>
    <w:rsid w:val="0001283F"/>
    <w:rsid w:val="00012C4A"/>
    <w:rsid w:val="00012DD0"/>
    <w:rsid w:val="000137E3"/>
    <w:rsid w:val="0001398F"/>
    <w:rsid w:val="00013AA6"/>
    <w:rsid w:val="00013F20"/>
    <w:rsid w:val="00014198"/>
    <w:rsid w:val="00014ADE"/>
    <w:rsid w:val="00016C01"/>
    <w:rsid w:val="00017DBF"/>
    <w:rsid w:val="00017E96"/>
    <w:rsid w:val="00020198"/>
    <w:rsid w:val="00020848"/>
    <w:rsid w:val="00020EA4"/>
    <w:rsid w:val="000219E3"/>
    <w:rsid w:val="00021FF6"/>
    <w:rsid w:val="0002202C"/>
    <w:rsid w:val="000223D2"/>
    <w:rsid w:val="0002275B"/>
    <w:rsid w:val="000228D9"/>
    <w:rsid w:val="0002340A"/>
    <w:rsid w:val="00023C71"/>
    <w:rsid w:val="00023E7F"/>
    <w:rsid w:val="0002445A"/>
    <w:rsid w:val="00024C39"/>
    <w:rsid w:val="00024C69"/>
    <w:rsid w:val="0002533E"/>
    <w:rsid w:val="000259A5"/>
    <w:rsid w:val="00025A3C"/>
    <w:rsid w:val="00025CC2"/>
    <w:rsid w:val="00025D8A"/>
    <w:rsid w:val="00025E99"/>
    <w:rsid w:val="00026703"/>
    <w:rsid w:val="00026760"/>
    <w:rsid w:val="00026809"/>
    <w:rsid w:val="00026D5B"/>
    <w:rsid w:val="0002734F"/>
    <w:rsid w:val="00027BD8"/>
    <w:rsid w:val="00030501"/>
    <w:rsid w:val="00030611"/>
    <w:rsid w:val="00030A17"/>
    <w:rsid w:val="000314A7"/>
    <w:rsid w:val="00031F5E"/>
    <w:rsid w:val="0003214C"/>
    <w:rsid w:val="00032368"/>
    <w:rsid w:val="0003317E"/>
    <w:rsid w:val="00033541"/>
    <w:rsid w:val="00033579"/>
    <w:rsid w:val="000335C5"/>
    <w:rsid w:val="00033B7C"/>
    <w:rsid w:val="00037CEE"/>
    <w:rsid w:val="0004107C"/>
    <w:rsid w:val="0004142C"/>
    <w:rsid w:val="0004173F"/>
    <w:rsid w:val="00041D26"/>
    <w:rsid w:val="00041FD1"/>
    <w:rsid w:val="00042226"/>
    <w:rsid w:val="00042260"/>
    <w:rsid w:val="000425AA"/>
    <w:rsid w:val="0004266B"/>
    <w:rsid w:val="00042DB4"/>
    <w:rsid w:val="000432FC"/>
    <w:rsid w:val="00043734"/>
    <w:rsid w:val="000438CE"/>
    <w:rsid w:val="00044024"/>
    <w:rsid w:val="000449CF"/>
    <w:rsid w:val="00044F35"/>
    <w:rsid w:val="0004601A"/>
    <w:rsid w:val="00046315"/>
    <w:rsid w:val="0004654A"/>
    <w:rsid w:val="00046767"/>
    <w:rsid w:val="00046E06"/>
    <w:rsid w:val="000471B7"/>
    <w:rsid w:val="00047A42"/>
    <w:rsid w:val="00050232"/>
    <w:rsid w:val="00050D21"/>
    <w:rsid w:val="00051E60"/>
    <w:rsid w:val="00051F84"/>
    <w:rsid w:val="00051FDC"/>
    <w:rsid w:val="00052216"/>
    <w:rsid w:val="00052630"/>
    <w:rsid w:val="00052F13"/>
    <w:rsid w:val="000534A6"/>
    <w:rsid w:val="0005379C"/>
    <w:rsid w:val="00053818"/>
    <w:rsid w:val="00053F95"/>
    <w:rsid w:val="0005458A"/>
    <w:rsid w:val="00054738"/>
    <w:rsid w:val="00054E60"/>
    <w:rsid w:val="00054EC3"/>
    <w:rsid w:val="000553C8"/>
    <w:rsid w:val="0005578C"/>
    <w:rsid w:val="00055826"/>
    <w:rsid w:val="00055872"/>
    <w:rsid w:val="00055A88"/>
    <w:rsid w:val="0005754A"/>
    <w:rsid w:val="00057589"/>
    <w:rsid w:val="00057603"/>
    <w:rsid w:val="00057AF2"/>
    <w:rsid w:val="00060473"/>
    <w:rsid w:val="00060485"/>
    <w:rsid w:val="000614E3"/>
    <w:rsid w:val="0006243F"/>
    <w:rsid w:val="000628DE"/>
    <w:rsid w:val="00062D8E"/>
    <w:rsid w:val="00063209"/>
    <w:rsid w:val="00063D59"/>
    <w:rsid w:val="00063EC4"/>
    <w:rsid w:val="00064CD4"/>
    <w:rsid w:val="00064D37"/>
    <w:rsid w:val="000650CB"/>
    <w:rsid w:val="000651C3"/>
    <w:rsid w:val="00065D55"/>
    <w:rsid w:val="00066006"/>
    <w:rsid w:val="0006647F"/>
    <w:rsid w:val="00066C83"/>
    <w:rsid w:val="000675B1"/>
    <w:rsid w:val="00067E53"/>
    <w:rsid w:val="00070230"/>
    <w:rsid w:val="000702D9"/>
    <w:rsid w:val="00070C21"/>
    <w:rsid w:val="000711F6"/>
    <w:rsid w:val="00071D48"/>
    <w:rsid w:val="00071DCA"/>
    <w:rsid w:val="00071F44"/>
    <w:rsid w:val="0007280A"/>
    <w:rsid w:val="00072A9E"/>
    <w:rsid w:val="0007354A"/>
    <w:rsid w:val="0007390E"/>
    <w:rsid w:val="000742A2"/>
    <w:rsid w:val="000745C3"/>
    <w:rsid w:val="00075D16"/>
    <w:rsid w:val="0007632C"/>
    <w:rsid w:val="00076509"/>
    <w:rsid w:val="000765EB"/>
    <w:rsid w:val="00076702"/>
    <w:rsid w:val="0007686C"/>
    <w:rsid w:val="00076BC6"/>
    <w:rsid w:val="000771E1"/>
    <w:rsid w:val="0007769B"/>
    <w:rsid w:val="0007779F"/>
    <w:rsid w:val="000803FF"/>
    <w:rsid w:val="00080870"/>
    <w:rsid w:val="00081170"/>
    <w:rsid w:val="00081F43"/>
    <w:rsid w:val="00082225"/>
    <w:rsid w:val="00082824"/>
    <w:rsid w:val="00082981"/>
    <w:rsid w:val="00083329"/>
    <w:rsid w:val="00083C98"/>
    <w:rsid w:val="00084936"/>
    <w:rsid w:val="000849D4"/>
    <w:rsid w:val="0008513F"/>
    <w:rsid w:val="000859BD"/>
    <w:rsid w:val="0008619D"/>
    <w:rsid w:val="00086236"/>
    <w:rsid w:val="00087348"/>
    <w:rsid w:val="00087B8C"/>
    <w:rsid w:val="00087BFB"/>
    <w:rsid w:val="00087CC2"/>
    <w:rsid w:val="00087F27"/>
    <w:rsid w:val="00091773"/>
    <w:rsid w:val="00091A0C"/>
    <w:rsid w:val="00091A6A"/>
    <w:rsid w:val="00091DF7"/>
    <w:rsid w:val="000920A7"/>
    <w:rsid w:val="000927A9"/>
    <w:rsid w:val="00092C22"/>
    <w:rsid w:val="0009356D"/>
    <w:rsid w:val="000935E9"/>
    <w:rsid w:val="0009389E"/>
    <w:rsid w:val="00093CF3"/>
    <w:rsid w:val="0009441C"/>
    <w:rsid w:val="00094545"/>
    <w:rsid w:val="000947D5"/>
    <w:rsid w:val="00094ED2"/>
    <w:rsid w:val="00095765"/>
    <w:rsid w:val="00095A93"/>
    <w:rsid w:val="000960CD"/>
    <w:rsid w:val="00096658"/>
    <w:rsid w:val="000968B4"/>
    <w:rsid w:val="000975EC"/>
    <w:rsid w:val="0009793B"/>
    <w:rsid w:val="00097B9E"/>
    <w:rsid w:val="000A024B"/>
    <w:rsid w:val="000A0A96"/>
    <w:rsid w:val="000A0CCC"/>
    <w:rsid w:val="000A13F4"/>
    <w:rsid w:val="000A1438"/>
    <w:rsid w:val="000A1636"/>
    <w:rsid w:val="000A2548"/>
    <w:rsid w:val="000A2ACE"/>
    <w:rsid w:val="000A317B"/>
    <w:rsid w:val="000A3228"/>
    <w:rsid w:val="000A33D4"/>
    <w:rsid w:val="000A38BE"/>
    <w:rsid w:val="000A3EC9"/>
    <w:rsid w:val="000A3F33"/>
    <w:rsid w:val="000A4006"/>
    <w:rsid w:val="000A4347"/>
    <w:rsid w:val="000A470E"/>
    <w:rsid w:val="000A4C8E"/>
    <w:rsid w:val="000A4FE6"/>
    <w:rsid w:val="000A505B"/>
    <w:rsid w:val="000A5700"/>
    <w:rsid w:val="000A5E4B"/>
    <w:rsid w:val="000A63F6"/>
    <w:rsid w:val="000A6790"/>
    <w:rsid w:val="000A67B6"/>
    <w:rsid w:val="000A6BD1"/>
    <w:rsid w:val="000A7FEA"/>
    <w:rsid w:val="000B0FAE"/>
    <w:rsid w:val="000B0FCE"/>
    <w:rsid w:val="000B1678"/>
    <w:rsid w:val="000B1B0D"/>
    <w:rsid w:val="000B237C"/>
    <w:rsid w:val="000B23EA"/>
    <w:rsid w:val="000B3E09"/>
    <w:rsid w:val="000B4DD7"/>
    <w:rsid w:val="000B5C3D"/>
    <w:rsid w:val="000B5D93"/>
    <w:rsid w:val="000B656B"/>
    <w:rsid w:val="000B65BF"/>
    <w:rsid w:val="000B666F"/>
    <w:rsid w:val="000B6C3A"/>
    <w:rsid w:val="000B787B"/>
    <w:rsid w:val="000C0A72"/>
    <w:rsid w:val="000C0AE6"/>
    <w:rsid w:val="000C0DD5"/>
    <w:rsid w:val="000C0DF2"/>
    <w:rsid w:val="000C0E72"/>
    <w:rsid w:val="000C12FE"/>
    <w:rsid w:val="000C15DC"/>
    <w:rsid w:val="000C1ECA"/>
    <w:rsid w:val="000C20DB"/>
    <w:rsid w:val="000C2333"/>
    <w:rsid w:val="000C26FE"/>
    <w:rsid w:val="000C2D2A"/>
    <w:rsid w:val="000C3207"/>
    <w:rsid w:val="000C34E0"/>
    <w:rsid w:val="000C358F"/>
    <w:rsid w:val="000C3795"/>
    <w:rsid w:val="000C408C"/>
    <w:rsid w:val="000C4166"/>
    <w:rsid w:val="000C461E"/>
    <w:rsid w:val="000C4E1F"/>
    <w:rsid w:val="000C4E61"/>
    <w:rsid w:val="000C5563"/>
    <w:rsid w:val="000C56D0"/>
    <w:rsid w:val="000C5951"/>
    <w:rsid w:val="000C5DEB"/>
    <w:rsid w:val="000C6402"/>
    <w:rsid w:val="000C6F53"/>
    <w:rsid w:val="000C7256"/>
    <w:rsid w:val="000C78D0"/>
    <w:rsid w:val="000D00D8"/>
    <w:rsid w:val="000D014D"/>
    <w:rsid w:val="000D02E6"/>
    <w:rsid w:val="000D061D"/>
    <w:rsid w:val="000D08D5"/>
    <w:rsid w:val="000D0D39"/>
    <w:rsid w:val="000D24CD"/>
    <w:rsid w:val="000D2BFD"/>
    <w:rsid w:val="000D2E3C"/>
    <w:rsid w:val="000D2E40"/>
    <w:rsid w:val="000D306C"/>
    <w:rsid w:val="000D30E7"/>
    <w:rsid w:val="000D33A2"/>
    <w:rsid w:val="000D3B5E"/>
    <w:rsid w:val="000D3E92"/>
    <w:rsid w:val="000D42B3"/>
    <w:rsid w:val="000D441B"/>
    <w:rsid w:val="000D4AE1"/>
    <w:rsid w:val="000D4E63"/>
    <w:rsid w:val="000D4F95"/>
    <w:rsid w:val="000D5884"/>
    <w:rsid w:val="000D6153"/>
    <w:rsid w:val="000D6246"/>
    <w:rsid w:val="000D64A1"/>
    <w:rsid w:val="000D6703"/>
    <w:rsid w:val="000D6C3A"/>
    <w:rsid w:val="000D6F4B"/>
    <w:rsid w:val="000D6F83"/>
    <w:rsid w:val="000D706B"/>
    <w:rsid w:val="000D716C"/>
    <w:rsid w:val="000D75FC"/>
    <w:rsid w:val="000D7C63"/>
    <w:rsid w:val="000D7E6B"/>
    <w:rsid w:val="000E0094"/>
    <w:rsid w:val="000E03A3"/>
    <w:rsid w:val="000E1147"/>
    <w:rsid w:val="000E157F"/>
    <w:rsid w:val="000E1799"/>
    <w:rsid w:val="000E19B1"/>
    <w:rsid w:val="000E1E22"/>
    <w:rsid w:val="000E26A4"/>
    <w:rsid w:val="000E2AF8"/>
    <w:rsid w:val="000E2B32"/>
    <w:rsid w:val="000E35A5"/>
    <w:rsid w:val="000E39B8"/>
    <w:rsid w:val="000E49AE"/>
    <w:rsid w:val="000E4BDB"/>
    <w:rsid w:val="000E4C26"/>
    <w:rsid w:val="000E4CBB"/>
    <w:rsid w:val="000E519C"/>
    <w:rsid w:val="000E5634"/>
    <w:rsid w:val="000E566F"/>
    <w:rsid w:val="000E57A6"/>
    <w:rsid w:val="000E59B8"/>
    <w:rsid w:val="000E63AE"/>
    <w:rsid w:val="000E6C2B"/>
    <w:rsid w:val="000E7005"/>
    <w:rsid w:val="000E7B8D"/>
    <w:rsid w:val="000F0A60"/>
    <w:rsid w:val="000F0AC9"/>
    <w:rsid w:val="000F1099"/>
    <w:rsid w:val="000F15A1"/>
    <w:rsid w:val="000F17B3"/>
    <w:rsid w:val="000F1911"/>
    <w:rsid w:val="000F1F95"/>
    <w:rsid w:val="000F2C89"/>
    <w:rsid w:val="000F2CE9"/>
    <w:rsid w:val="000F2F32"/>
    <w:rsid w:val="000F384C"/>
    <w:rsid w:val="000F3985"/>
    <w:rsid w:val="000F3DEB"/>
    <w:rsid w:val="000F4A9B"/>
    <w:rsid w:val="000F4DDD"/>
    <w:rsid w:val="000F5D1B"/>
    <w:rsid w:val="000F600C"/>
    <w:rsid w:val="000F6140"/>
    <w:rsid w:val="000F6374"/>
    <w:rsid w:val="000F6A35"/>
    <w:rsid w:val="000F6EF9"/>
    <w:rsid w:val="000F6FBB"/>
    <w:rsid w:val="000F7DA7"/>
    <w:rsid w:val="00100D2F"/>
    <w:rsid w:val="00100E7D"/>
    <w:rsid w:val="00100E82"/>
    <w:rsid w:val="00102F14"/>
    <w:rsid w:val="00103ECD"/>
    <w:rsid w:val="0010430D"/>
    <w:rsid w:val="001054AE"/>
    <w:rsid w:val="001054FD"/>
    <w:rsid w:val="001058B8"/>
    <w:rsid w:val="001059D3"/>
    <w:rsid w:val="00105F36"/>
    <w:rsid w:val="00106020"/>
    <w:rsid w:val="001060A0"/>
    <w:rsid w:val="001064C0"/>
    <w:rsid w:val="001068B2"/>
    <w:rsid w:val="0010695B"/>
    <w:rsid w:val="00106FF8"/>
    <w:rsid w:val="00107D43"/>
    <w:rsid w:val="00110045"/>
    <w:rsid w:val="001105D0"/>
    <w:rsid w:val="00110A39"/>
    <w:rsid w:val="001110BB"/>
    <w:rsid w:val="0011116F"/>
    <w:rsid w:val="001113CF"/>
    <w:rsid w:val="00112121"/>
    <w:rsid w:val="001121D9"/>
    <w:rsid w:val="001121FA"/>
    <w:rsid w:val="00112462"/>
    <w:rsid w:val="00112EC4"/>
    <w:rsid w:val="00112F5A"/>
    <w:rsid w:val="001149B1"/>
    <w:rsid w:val="00114ECE"/>
    <w:rsid w:val="00115428"/>
    <w:rsid w:val="00115ED9"/>
    <w:rsid w:val="0011627C"/>
    <w:rsid w:val="00116881"/>
    <w:rsid w:val="00117A40"/>
    <w:rsid w:val="00117E0A"/>
    <w:rsid w:val="001206F2"/>
    <w:rsid w:val="00120756"/>
    <w:rsid w:val="00120808"/>
    <w:rsid w:val="001213F6"/>
    <w:rsid w:val="001214F9"/>
    <w:rsid w:val="001216C2"/>
    <w:rsid w:val="00121906"/>
    <w:rsid w:val="001219C9"/>
    <w:rsid w:val="00121CD0"/>
    <w:rsid w:val="00122057"/>
    <w:rsid w:val="00122067"/>
    <w:rsid w:val="00122089"/>
    <w:rsid w:val="00122EA5"/>
    <w:rsid w:val="00123A13"/>
    <w:rsid w:val="001240F6"/>
    <w:rsid w:val="0012435A"/>
    <w:rsid w:val="00124D25"/>
    <w:rsid w:val="00125AB7"/>
    <w:rsid w:val="00126D53"/>
    <w:rsid w:val="00126F20"/>
    <w:rsid w:val="001279F1"/>
    <w:rsid w:val="00127B13"/>
    <w:rsid w:val="00127F04"/>
    <w:rsid w:val="0013042D"/>
    <w:rsid w:val="00130610"/>
    <w:rsid w:val="00130D34"/>
    <w:rsid w:val="00130EC5"/>
    <w:rsid w:val="00130EF6"/>
    <w:rsid w:val="00131454"/>
    <w:rsid w:val="001323D3"/>
    <w:rsid w:val="00132890"/>
    <w:rsid w:val="00134A54"/>
    <w:rsid w:val="00134BBA"/>
    <w:rsid w:val="0013516B"/>
    <w:rsid w:val="001357C4"/>
    <w:rsid w:val="0013642B"/>
    <w:rsid w:val="00137494"/>
    <w:rsid w:val="00137535"/>
    <w:rsid w:val="00137577"/>
    <w:rsid w:val="0013765A"/>
    <w:rsid w:val="00137D00"/>
    <w:rsid w:val="0014054E"/>
    <w:rsid w:val="0014097E"/>
    <w:rsid w:val="00140BD1"/>
    <w:rsid w:val="00140FDD"/>
    <w:rsid w:val="00141BCE"/>
    <w:rsid w:val="00141CD6"/>
    <w:rsid w:val="0014239F"/>
    <w:rsid w:val="00142FD9"/>
    <w:rsid w:val="00144C32"/>
    <w:rsid w:val="00145464"/>
    <w:rsid w:val="001456F9"/>
    <w:rsid w:val="00145B31"/>
    <w:rsid w:val="0014647C"/>
    <w:rsid w:val="00146671"/>
    <w:rsid w:val="001466BA"/>
    <w:rsid w:val="001466ED"/>
    <w:rsid w:val="00146AF3"/>
    <w:rsid w:val="00147056"/>
    <w:rsid w:val="00147F82"/>
    <w:rsid w:val="00150108"/>
    <w:rsid w:val="00150D0A"/>
    <w:rsid w:val="00150D0E"/>
    <w:rsid w:val="00150FE0"/>
    <w:rsid w:val="0015103C"/>
    <w:rsid w:val="00152156"/>
    <w:rsid w:val="00152270"/>
    <w:rsid w:val="0015250A"/>
    <w:rsid w:val="001526FC"/>
    <w:rsid w:val="001528E3"/>
    <w:rsid w:val="0015315E"/>
    <w:rsid w:val="0015330B"/>
    <w:rsid w:val="00153E47"/>
    <w:rsid w:val="0015453A"/>
    <w:rsid w:val="00154BD5"/>
    <w:rsid w:val="00154E8C"/>
    <w:rsid w:val="0015505D"/>
    <w:rsid w:val="001550F1"/>
    <w:rsid w:val="00155115"/>
    <w:rsid w:val="001556B7"/>
    <w:rsid w:val="001557D3"/>
    <w:rsid w:val="00155B1E"/>
    <w:rsid w:val="00155D56"/>
    <w:rsid w:val="00156C2E"/>
    <w:rsid w:val="0015725C"/>
    <w:rsid w:val="0015731B"/>
    <w:rsid w:val="00157348"/>
    <w:rsid w:val="001575A0"/>
    <w:rsid w:val="00157DBB"/>
    <w:rsid w:val="0016005D"/>
    <w:rsid w:val="001600DD"/>
    <w:rsid w:val="001606BA"/>
    <w:rsid w:val="0016155D"/>
    <w:rsid w:val="001615B6"/>
    <w:rsid w:val="001615DB"/>
    <w:rsid w:val="00161A2A"/>
    <w:rsid w:val="00162318"/>
    <w:rsid w:val="00163114"/>
    <w:rsid w:val="001634B0"/>
    <w:rsid w:val="00163884"/>
    <w:rsid w:val="0016392B"/>
    <w:rsid w:val="001673C3"/>
    <w:rsid w:val="00167E84"/>
    <w:rsid w:val="00170DC5"/>
    <w:rsid w:val="001717F1"/>
    <w:rsid w:val="00171C12"/>
    <w:rsid w:val="00171ECF"/>
    <w:rsid w:val="001724F7"/>
    <w:rsid w:val="00172C75"/>
    <w:rsid w:val="00172F93"/>
    <w:rsid w:val="001731FB"/>
    <w:rsid w:val="00173B9E"/>
    <w:rsid w:val="0017416B"/>
    <w:rsid w:val="001744CE"/>
    <w:rsid w:val="00174658"/>
    <w:rsid w:val="0017472A"/>
    <w:rsid w:val="00174997"/>
    <w:rsid w:val="00174E99"/>
    <w:rsid w:val="001753C9"/>
    <w:rsid w:val="0017559F"/>
    <w:rsid w:val="00175C4F"/>
    <w:rsid w:val="00175CC6"/>
    <w:rsid w:val="001763B2"/>
    <w:rsid w:val="00176882"/>
    <w:rsid w:val="0017748A"/>
    <w:rsid w:val="00180008"/>
    <w:rsid w:val="00180571"/>
    <w:rsid w:val="00180A80"/>
    <w:rsid w:val="00180FA5"/>
    <w:rsid w:val="001812BE"/>
    <w:rsid w:val="00181AA9"/>
    <w:rsid w:val="00182389"/>
    <w:rsid w:val="001827A8"/>
    <w:rsid w:val="00182A0D"/>
    <w:rsid w:val="00182CC2"/>
    <w:rsid w:val="00182DE1"/>
    <w:rsid w:val="001839A9"/>
    <w:rsid w:val="001844B7"/>
    <w:rsid w:val="00184608"/>
    <w:rsid w:val="00184C82"/>
    <w:rsid w:val="00185D98"/>
    <w:rsid w:val="00185F90"/>
    <w:rsid w:val="0018611B"/>
    <w:rsid w:val="00186484"/>
    <w:rsid w:val="0018689E"/>
    <w:rsid w:val="001876C4"/>
    <w:rsid w:val="00187854"/>
    <w:rsid w:val="00187B49"/>
    <w:rsid w:val="00190696"/>
    <w:rsid w:val="00190845"/>
    <w:rsid w:val="0019101E"/>
    <w:rsid w:val="00191571"/>
    <w:rsid w:val="001915E1"/>
    <w:rsid w:val="001917AA"/>
    <w:rsid w:val="001924A1"/>
    <w:rsid w:val="001929B7"/>
    <w:rsid w:val="00192C0A"/>
    <w:rsid w:val="00192DE4"/>
    <w:rsid w:val="00192E25"/>
    <w:rsid w:val="00192EBC"/>
    <w:rsid w:val="00192F68"/>
    <w:rsid w:val="0019337A"/>
    <w:rsid w:val="00193853"/>
    <w:rsid w:val="00193ADE"/>
    <w:rsid w:val="0019416C"/>
    <w:rsid w:val="0019433B"/>
    <w:rsid w:val="001945CB"/>
    <w:rsid w:val="00194BE3"/>
    <w:rsid w:val="0019510E"/>
    <w:rsid w:val="0019512D"/>
    <w:rsid w:val="0019529E"/>
    <w:rsid w:val="00195B56"/>
    <w:rsid w:val="0019609E"/>
    <w:rsid w:val="00196177"/>
    <w:rsid w:val="001964B3"/>
    <w:rsid w:val="001964CE"/>
    <w:rsid w:val="00196822"/>
    <w:rsid w:val="0019688C"/>
    <w:rsid w:val="0019722D"/>
    <w:rsid w:val="0019756A"/>
    <w:rsid w:val="00197E1F"/>
    <w:rsid w:val="001A0216"/>
    <w:rsid w:val="001A062F"/>
    <w:rsid w:val="001A0670"/>
    <w:rsid w:val="001A087C"/>
    <w:rsid w:val="001A093B"/>
    <w:rsid w:val="001A1042"/>
    <w:rsid w:val="001A106C"/>
    <w:rsid w:val="001A1655"/>
    <w:rsid w:val="001A19D8"/>
    <w:rsid w:val="001A359C"/>
    <w:rsid w:val="001A35BE"/>
    <w:rsid w:val="001A3A6B"/>
    <w:rsid w:val="001A428D"/>
    <w:rsid w:val="001A42A5"/>
    <w:rsid w:val="001A4958"/>
    <w:rsid w:val="001A4B5F"/>
    <w:rsid w:val="001A4BAA"/>
    <w:rsid w:val="001A4BFE"/>
    <w:rsid w:val="001A4C4B"/>
    <w:rsid w:val="001A5008"/>
    <w:rsid w:val="001A5ED7"/>
    <w:rsid w:val="001A5EEF"/>
    <w:rsid w:val="001A669B"/>
    <w:rsid w:val="001A68CF"/>
    <w:rsid w:val="001A69EB"/>
    <w:rsid w:val="001A7702"/>
    <w:rsid w:val="001B0DE5"/>
    <w:rsid w:val="001B10AF"/>
    <w:rsid w:val="001B1F22"/>
    <w:rsid w:val="001B2035"/>
    <w:rsid w:val="001B2E31"/>
    <w:rsid w:val="001B3442"/>
    <w:rsid w:val="001B3E1D"/>
    <w:rsid w:val="001B410C"/>
    <w:rsid w:val="001B490C"/>
    <w:rsid w:val="001B4B2F"/>
    <w:rsid w:val="001B4C9D"/>
    <w:rsid w:val="001B5027"/>
    <w:rsid w:val="001B5205"/>
    <w:rsid w:val="001B52A5"/>
    <w:rsid w:val="001B56F7"/>
    <w:rsid w:val="001B5B9A"/>
    <w:rsid w:val="001B5CC4"/>
    <w:rsid w:val="001B6118"/>
    <w:rsid w:val="001B623E"/>
    <w:rsid w:val="001B6362"/>
    <w:rsid w:val="001B6973"/>
    <w:rsid w:val="001B6C41"/>
    <w:rsid w:val="001B7B09"/>
    <w:rsid w:val="001C0251"/>
    <w:rsid w:val="001C09D6"/>
    <w:rsid w:val="001C09EB"/>
    <w:rsid w:val="001C1394"/>
    <w:rsid w:val="001C1628"/>
    <w:rsid w:val="001C20A3"/>
    <w:rsid w:val="001C252A"/>
    <w:rsid w:val="001C27CE"/>
    <w:rsid w:val="001C2911"/>
    <w:rsid w:val="001C3C14"/>
    <w:rsid w:val="001C3EF7"/>
    <w:rsid w:val="001C3F9F"/>
    <w:rsid w:val="001C4E0A"/>
    <w:rsid w:val="001C55E2"/>
    <w:rsid w:val="001C5747"/>
    <w:rsid w:val="001C5786"/>
    <w:rsid w:val="001C5E60"/>
    <w:rsid w:val="001C6186"/>
    <w:rsid w:val="001C6561"/>
    <w:rsid w:val="001C66D9"/>
    <w:rsid w:val="001C6915"/>
    <w:rsid w:val="001C7362"/>
    <w:rsid w:val="001C7821"/>
    <w:rsid w:val="001C7AB6"/>
    <w:rsid w:val="001C7F08"/>
    <w:rsid w:val="001D00D0"/>
    <w:rsid w:val="001D0ACF"/>
    <w:rsid w:val="001D0CA9"/>
    <w:rsid w:val="001D0F40"/>
    <w:rsid w:val="001D1816"/>
    <w:rsid w:val="001D2100"/>
    <w:rsid w:val="001D2323"/>
    <w:rsid w:val="001D2D3B"/>
    <w:rsid w:val="001D2DB7"/>
    <w:rsid w:val="001D36ED"/>
    <w:rsid w:val="001D3786"/>
    <w:rsid w:val="001D3A1F"/>
    <w:rsid w:val="001D4627"/>
    <w:rsid w:val="001D4687"/>
    <w:rsid w:val="001D4D0A"/>
    <w:rsid w:val="001D5264"/>
    <w:rsid w:val="001D5A26"/>
    <w:rsid w:val="001D5D8E"/>
    <w:rsid w:val="001D69EF"/>
    <w:rsid w:val="001D7B78"/>
    <w:rsid w:val="001E04D8"/>
    <w:rsid w:val="001E05D5"/>
    <w:rsid w:val="001E0BF5"/>
    <w:rsid w:val="001E1094"/>
    <w:rsid w:val="001E1355"/>
    <w:rsid w:val="001E13D7"/>
    <w:rsid w:val="001E1D40"/>
    <w:rsid w:val="001E20E7"/>
    <w:rsid w:val="001E22B8"/>
    <w:rsid w:val="001E22E8"/>
    <w:rsid w:val="001E2567"/>
    <w:rsid w:val="001E2C1B"/>
    <w:rsid w:val="001E31F2"/>
    <w:rsid w:val="001E3436"/>
    <w:rsid w:val="001E348F"/>
    <w:rsid w:val="001E3738"/>
    <w:rsid w:val="001E387C"/>
    <w:rsid w:val="001E39E8"/>
    <w:rsid w:val="001E3B2E"/>
    <w:rsid w:val="001E3BB5"/>
    <w:rsid w:val="001E4242"/>
    <w:rsid w:val="001E4A72"/>
    <w:rsid w:val="001E5E6C"/>
    <w:rsid w:val="001E5ECD"/>
    <w:rsid w:val="001E61E8"/>
    <w:rsid w:val="001E789D"/>
    <w:rsid w:val="001E79FF"/>
    <w:rsid w:val="001E7E4D"/>
    <w:rsid w:val="001E7E62"/>
    <w:rsid w:val="001E7FDF"/>
    <w:rsid w:val="001F010B"/>
    <w:rsid w:val="001F04F8"/>
    <w:rsid w:val="001F11B6"/>
    <w:rsid w:val="001F1289"/>
    <w:rsid w:val="001F12EC"/>
    <w:rsid w:val="001F14EB"/>
    <w:rsid w:val="001F21EE"/>
    <w:rsid w:val="001F2EAA"/>
    <w:rsid w:val="001F335F"/>
    <w:rsid w:val="001F3721"/>
    <w:rsid w:val="001F3814"/>
    <w:rsid w:val="001F44E0"/>
    <w:rsid w:val="001F4544"/>
    <w:rsid w:val="001F47C3"/>
    <w:rsid w:val="001F4FA3"/>
    <w:rsid w:val="001F6440"/>
    <w:rsid w:val="001F6AB8"/>
    <w:rsid w:val="001F6D82"/>
    <w:rsid w:val="001F6F89"/>
    <w:rsid w:val="001F71A3"/>
    <w:rsid w:val="001F7B31"/>
    <w:rsid w:val="001F7B68"/>
    <w:rsid w:val="0020018F"/>
    <w:rsid w:val="00200482"/>
    <w:rsid w:val="00200C7C"/>
    <w:rsid w:val="00200F9D"/>
    <w:rsid w:val="00200FC1"/>
    <w:rsid w:val="00201AB5"/>
    <w:rsid w:val="00202893"/>
    <w:rsid w:val="00202D8C"/>
    <w:rsid w:val="00203215"/>
    <w:rsid w:val="0020333B"/>
    <w:rsid w:val="00203AF7"/>
    <w:rsid w:val="00204400"/>
    <w:rsid w:val="00205285"/>
    <w:rsid w:val="002055D3"/>
    <w:rsid w:val="002060A8"/>
    <w:rsid w:val="0020666B"/>
    <w:rsid w:val="00206943"/>
    <w:rsid w:val="00206A9B"/>
    <w:rsid w:val="00206DDB"/>
    <w:rsid w:val="00210AA0"/>
    <w:rsid w:val="00211738"/>
    <w:rsid w:val="00211CA7"/>
    <w:rsid w:val="00211DF9"/>
    <w:rsid w:val="00211F36"/>
    <w:rsid w:val="002124EE"/>
    <w:rsid w:val="002130E6"/>
    <w:rsid w:val="002131C7"/>
    <w:rsid w:val="002134B3"/>
    <w:rsid w:val="00214078"/>
    <w:rsid w:val="00214768"/>
    <w:rsid w:val="00214C84"/>
    <w:rsid w:val="00214EA9"/>
    <w:rsid w:val="002150DD"/>
    <w:rsid w:val="00215A3E"/>
    <w:rsid w:val="00216316"/>
    <w:rsid w:val="00216644"/>
    <w:rsid w:val="00216738"/>
    <w:rsid w:val="0021682C"/>
    <w:rsid w:val="00216C43"/>
    <w:rsid w:val="00216D5A"/>
    <w:rsid w:val="00216F21"/>
    <w:rsid w:val="0021744B"/>
    <w:rsid w:val="0021771A"/>
    <w:rsid w:val="00217758"/>
    <w:rsid w:val="0021798E"/>
    <w:rsid w:val="00217C15"/>
    <w:rsid w:val="00217C9A"/>
    <w:rsid w:val="00217F2F"/>
    <w:rsid w:val="0022003F"/>
    <w:rsid w:val="002201D0"/>
    <w:rsid w:val="00222321"/>
    <w:rsid w:val="002226BF"/>
    <w:rsid w:val="00222B6D"/>
    <w:rsid w:val="00222ECD"/>
    <w:rsid w:val="0022315F"/>
    <w:rsid w:val="00223226"/>
    <w:rsid w:val="002240E0"/>
    <w:rsid w:val="00224ACF"/>
    <w:rsid w:val="00224D36"/>
    <w:rsid w:val="00225CC4"/>
    <w:rsid w:val="00225D21"/>
    <w:rsid w:val="00225FFA"/>
    <w:rsid w:val="0022641B"/>
    <w:rsid w:val="00226E8C"/>
    <w:rsid w:val="00227373"/>
    <w:rsid w:val="00227E14"/>
    <w:rsid w:val="00227F69"/>
    <w:rsid w:val="002300AE"/>
    <w:rsid w:val="00231365"/>
    <w:rsid w:val="00231589"/>
    <w:rsid w:val="002316E3"/>
    <w:rsid w:val="00231E50"/>
    <w:rsid w:val="002321AE"/>
    <w:rsid w:val="00232402"/>
    <w:rsid w:val="00233A84"/>
    <w:rsid w:val="00233B21"/>
    <w:rsid w:val="0023422E"/>
    <w:rsid w:val="0023459B"/>
    <w:rsid w:val="00234D50"/>
    <w:rsid w:val="00234E84"/>
    <w:rsid w:val="002350D3"/>
    <w:rsid w:val="00235598"/>
    <w:rsid w:val="00235821"/>
    <w:rsid w:val="00235B8F"/>
    <w:rsid w:val="00235CE8"/>
    <w:rsid w:val="00236A13"/>
    <w:rsid w:val="00236DE0"/>
    <w:rsid w:val="00237157"/>
    <w:rsid w:val="00237367"/>
    <w:rsid w:val="00237970"/>
    <w:rsid w:val="00237C44"/>
    <w:rsid w:val="00240FE0"/>
    <w:rsid w:val="002411BE"/>
    <w:rsid w:val="002416CB"/>
    <w:rsid w:val="0024241D"/>
    <w:rsid w:val="00243342"/>
    <w:rsid w:val="00243A95"/>
    <w:rsid w:val="00243D5C"/>
    <w:rsid w:val="00243D9F"/>
    <w:rsid w:val="002440B1"/>
    <w:rsid w:val="002446CE"/>
    <w:rsid w:val="00244E4A"/>
    <w:rsid w:val="00246CA9"/>
    <w:rsid w:val="0024707E"/>
    <w:rsid w:val="00247438"/>
    <w:rsid w:val="0024766F"/>
    <w:rsid w:val="0024786D"/>
    <w:rsid w:val="00247941"/>
    <w:rsid w:val="00247B62"/>
    <w:rsid w:val="00250002"/>
    <w:rsid w:val="002502F9"/>
    <w:rsid w:val="00250AF7"/>
    <w:rsid w:val="002524D7"/>
    <w:rsid w:val="002525C5"/>
    <w:rsid w:val="00253057"/>
    <w:rsid w:val="00253462"/>
    <w:rsid w:val="00253688"/>
    <w:rsid w:val="00253B52"/>
    <w:rsid w:val="00253D42"/>
    <w:rsid w:val="00254811"/>
    <w:rsid w:val="00254D5A"/>
    <w:rsid w:val="00254F99"/>
    <w:rsid w:val="002553E3"/>
    <w:rsid w:val="00255480"/>
    <w:rsid w:val="00255707"/>
    <w:rsid w:val="002558CB"/>
    <w:rsid w:val="00255DF0"/>
    <w:rsid w:val="00256A0D"/>
    <w:rsid w:val="00256B7B"/>
    <w:rsid w:val="00256CFB"/>
    <w:rsid w:val="00256DF0"/>
    <w:rsid w:val="002571A6"/>
    <w:rsid w:val="002573B8"/>
    <w:rsid w:val="002575EF"/>
    <w:rsid w:val="002579A4"/>
    <w:rsid w:val="00257E02"/>
    <w:rsid w:val="00260170"/>
    <w:rsid w:val="002601EF"/>
    <w:rsid w:val="00260296"/>
    <w:rsid w:val="002606CC"/>
    <w:rsid w:val="002608AF"/>
    <w:rsid w:val="00261086"/>
    <w:rsid w:val="00261DD1"/>
    <w:rsid w:val="002626A9"/>
    <w:rsid w:val="00262802"/>
    <w:rsid w:val="002629FD"/>
    <w:rsid w:val="002634F3"/>
    <w:rsid w:val="0026351A"/>
    <w:rsid w:val="00263A51"/>
    <w:rsid w:val="00264200"/>
    <w:rsid w:val="00264563"/>
    <w:rsid w:val="00264960"/>
    <w:rsid w:val="00264EAC"/>
    <w:rsid w:val="00265CCA"/>
    <w:rsid w:val="00266635"/>
    <w:rsid w:val="002668F6"/>
    <w:rsid w:val="002675D7"/>
    <w:rsid w:val="002676CC"/>
    <w:rsid w:val="002706DD"/>
    <w:rsid w:val="00270B44"/>
    <w:rsid w:val="002713C0"/>
    <w:rsid w:val="0027264A"/>
    <w:rsid w:val="00272C1B"/>
    <w:rsid w:val="0027328E"/>
    <w:rsid w:val="00273525"/>
    <w:rsid w:val="002738D1"/>
    <w:rsid w:val="002739A7"/>
    <w:rsid w:val="00273A9C"/>
    <w:rsid w:val="00273E5F"/>
    <w:rsid w:val="00273EF3"/>
    <w:rsid w:val="0027441A"/>
    <w:rsid w:val="0027499F"/>
    <w:rsid w:val="0027683A"/>
    <w:rsid w:val="00277315"/>
    <w:rsid w:val="00277867"/>
    <w:rsid w:val="002803E2"/>
    <w:rsid w:val="00280F9B"/>
    <w:rsid w:val="002810D0"/>
    <w:rsid w:val="0028158F"/>
    <w:rsid w:val="00281651"/>
    <w:rsid w:val="00281D79"/>
    <w:rsid w:val="002827E9"/>
    <w:rsid w:val="002828F7"/>
    <w:rsid w:val="00282FC6"/>
    <w:rsid w:val="0028326D"/>
    <w:rsid w:val="00283FD5"/>
    <w:rsid w:val="002845C3"/>
    <w:rsid w:val="00284FEB"/>
    <w:rsid w:val="00285585"/>
    <w:rsid w:val="0028561A"/>
    <w:rsid w:val="0028587D"/>
    <w:rsid w:val="00285ACF"/>
    <w:rsid w:val="00286140"/>
    <w:rsid w:val="00286249"/>
    <w:rsid w:val="00286CFD"/>
    <w:rsid w:val="00286D7D"/>
    <w:rsid w:val="00287F01"/>
    <w:rsid w:val="00287FE8"/>
    <w:rsid w:val="002900D4"/>
    <w:rsid w:val="002908C8"/>
    <w:rsid w:val="00290CCF"/>
    <w:rsid w:val="002911F9"/>
    <w:rsid w:val="00291250"/>
    <w:rsid w:val="00291344"/>
    <w:rsid w:val="002915A9"/>
    <w:rsid w:val="002916A0"/>
    <w:rsid w:val="00291906"/>
    <w:rsid w:val="00291E11"/>
    <w:rsid w:val="00291E94"/>
    <w:rsid w:val="00292459"/>
    <w:rsid w:val="00292BCF"/>
    <w:rsid w:val="0029339F"/>
    <w:rsid w:val="00293A9B"/>
    <w:rsid w:val="002942B3"/>
    <w:rsid w:val="002946D2"/>
    <w:rsid w:val="0029594B"/>
    <w:rsid w:val="00295950"/>
    <w:rsid w:val="00295D2F"/>
    <w:rsid w:val="002966A0"/>
    <w:rsid w:val="00296873"/>
    <w:rsid w:val="00296883"/>
    <w:rsid w:val="002976D9"/>
    <w:rsid w:val="002979E4"/>
    <w:rsid w:val="002A0471"/>
    <w:rsid w:val="002A082C"/>
    <w:rsid w:val="002A09FB"/>
    <w:rsid w:val="002A0CBC"/>
    <w:rsid w:val="002A0F38"/>
    <w:rsid w:val="002A0F4B"/>
    <w:rsid w:val="002A105B"/>
    <w:rsid w:val="002A1B62"/>
    <w:rsid w:val="002A244F"/>
    <w:rsid w:val="002A328E"/>
    <w:rsid w:val="002A3348"/>
    <w:rsid w:val="002A33A2"/>
    <w:rsid w:val="002A3AF7"/>
    <w:rsid w:val="002A428E"/>
    <w:rsid w:val="002A42F5"/>
    <w:rsid w:val="002A44FB"/>
    <w:rsid w:val="002A45AB"/>
    <w:rsid w:val="002A4735"/>
    <w:rsid w:val="002A481C"/>
    <w:rsid w:val="002A4954"/>
    <w:rsid w:val="002A4957"/>
    <w:rsid w:val="002A50D1"/>
    <w:rsid w:val="002A52A7"/>
    <w:rsid w:val="002A56DA"/>
    <w:rsid w:val="002A5722"/>
    <w:rsid w:val="002A5E67"/>
    <w:rsid w:val="002A6F16"/>
    <w:rsid w:val="002A6FCD"/>
    <w:rsid w:val="002A709B"/>
    <w:rsid w:val="002A7D50"/>
    <w:rsid w:val="002A7E5F"/>
    <w:rsid w:val="002B09C0"/>
    <w:rsid w:val="002B10E4"/>
    <w:rsid w:val="002B18C1"/>
    <w:rsid w:val="002B1E77"/>
    <w:rsid w:val="002B1EA4"/>
    <w:rsid w:val="002B2011"/>
    <w:rsid w:val="002B216C"/>
    <w:rsid w:val="002B24A3"/>
    <w:rsid w:val="002B2C10"/>
    <w:rsid w:val="002B30E5"/>
    <w:rsid w:val="002B31E4"/>
    <w:rsid w:val="002B38AF"/>
    <w:rsid w:val="002B3D2F"/>
    <w:rsid w:val="002B4043"/>
    <w:rsid w:val="002B544D"/>
    <w:rsid w:val="002B55CD"/>
    <w:rsid w:val="002B5684"/>
    <w:rsid w:val="002B5734"/>
    <w:rsid w:val="002B5EC3"/>
    <w:rsid w:val="002C0399"/>
    <w:rsid w:val="002C0C93"/>
    <w:rsid w:val="002C1AF1"/>
    <w:rsid w:val="002C2099"/>
    <w:rsid w:val="002C2223"/>
    <w:rsid w:val="002C293F"/>
    <w:rsid w:val="002C2C1D"/>
    <w:rsid w:val="002C2ECD"/>
    <w:rsid w:val="002C2EEB"/>
    <w:rsid w:val="002C30C3"/>
    <w:rsid w:val="002C311D"/>
    <w:rsid w:val="002C3227"/>
    <w:rsid w:val="002C35F1"/>
    <w:rsid w:val="002C35F7"/>
    <w:rsid w:val="002C3AD5"/>
    <w:rsid w:val="002C402D"/>
    <w:rsid w:val="002C4083"/>
    <w:rsid w:val="002C5492"/>
    <w:rsid w:val="002C5B6F"/>
    <w:rsid w:val="002C6795"/>
    <w:rsid w:val="002C7369"/>
    <w:rsid w:val="002C7C8E"/>
    <w:rsid w:val="002D008D"/>
    <w:rsid w:val="002D01BA"/>
    <w:rsid w:val="002D0914"/>
    <w:rsid w:val="002D0B89"/>
    <w:rsid w:val="002D0C36"/>
    <w:rsid w:val="002D0D93"/>
    <w:rsid w:val="002D0DE0"/>
    <w:rsid w:val="002D0E96"/>
    <w:rsid w:val="002D0F75"/>
    <w:rsid w:val="002D0FC5"/>
    <w:rsid w:val="002D10D5"/>
    <w:rsid w:val="002D12FD"/>
    <w:rsid w:val="002D15F8"/>
    <w:rsid w:val="002D229C"/>
    <w:rsid w:val="002D23C4"/>
    <w:rsid w:val="002D258A"/>
    <w:rsid w:val="002D3390"/>
    <w:rsid w:val="002D36EA"/>
    <w:rsid w:val="002D3C66"/>
    <w:rsid w:val="002D45FF"/>
    <w:rsid w:val="002D5291"/>
    <w:rsid w:val="002D58D3"/>
    <w:rsid w:val="002D5C0E"/>
    <w:rsid w:val="002D5E50"/>
    <w:rsid w:val="002D6126"/>
    <w:rsid w:val="002D66C0"/>
    <w:rsid w:val="002D67E1"/>
    <w:rsid w:val="002D6B10"/>
    <w:rsid w:val="002D6B47"/>
    <w:rsid w:val="002D7306"/>
    <w:rsid w:val="002E102E"/>
    <w:rsid w:val="002E1145"/>
    <w:rsid w:val="002E147A"/>
    <w:rsid w:val="002E25BC"/>
    <w:rsid w:val="002E26B1"/>
    <w:rsid w:val="002E2966"/>
    <w:rsid w:val="002E2E01"/>
    <w:rsid w:val="002E3E31"/>
    <w:rsid w:val="002E3EC7"/>
    <w:rsid w:val="002E431D"/>
    <w:rsid w:val="002E4A7B"/>
    <w:rsid w:val="002E4E09"/>
    <w:rsid w:val="002E5167"/>
    <w:rsid w:val="002E552A"/>
    <w:rsid w:val="002E61A9"/>
    <w:rsid w:val="002E6E71"/>
    <w:rsid w:val="002E70FE"/>
    <w:rsid w:val="002E75EA"/>
    <w:rsid w:val="002E789D"/>
    <w:rsid w:val="002F06BE"/>
    <w:rsid w:val="002F1D61"/>
    <w:rsid w:val="002F1F59"/>
    <w:rsid w:val="002F20DD"/>
    <w:rsid w:val="002F21D6"/>
    <w:rsid w:val="002F27CC"/>
    <w:rsid w:val="002F379E"/>
    <w:rsid w:val="002F3C42"/>
    <w:rsid w:val="002F4033"/>
    <w:rsid w:val="002F48DE"/>
    <w:rsid w:val="002F4F01"/>
    <w:rsid w:val="002F527F"/>
    <w:rsid w:val="002F5CFC"/>
    <w:rsid w:val="002F6436"/>
    <w:rsid w:val="002F660C"/>
    <w:rsid w:val="002F6B1F"/>
    <w:rsid w:val="002F6EA1"/>
    <w:rsid w:val="002F7254"/>
    <w:rsid w:val="002F768E"/>
    <w:rsid w:val="002F7797"/>
    <w:rsid w:val="002F77DC"/>
    <w:rsid w:val="00300E27"/>
    <w:rsid w:val="003012F9"/>
    <w:rsid w:val="00301E87"/>
    <w:rsid w:val="0030203C"/>
    <w:rsid w:val="0030204E"/>
    <w:rsid w:val="003020B4"/>
    <w:rsid w:val="00302478"/>
    <w:rsid w:val="003038C6"/>
    <w:rsid w:val="003039CC"/>
    <w:rsid w:val="003039D0"/>
    <w:rsid w:val="00303B14"/>
    <w:rsid w:val="00303C35"/>
    <w:rsid w:val="00303FE5"/>
    <w:rsid w:val="00304113"/>
    <w:rsid w:val="003045A1"/>
    <w:rsid w:val="00304C00"/>
    <w:rsid w:val="00305268"/>
    <w:rsid w:val="00305360"/>
    <w:rsid w:val="003055BD"/>
    <w:rsid w:val="00305FDD"/>
    <w:rsid w:val="003063F4"/>
    <w:rsid w:val="00306584"/>
    <w:rsid w:val="003066B5"/>
    <w:rsid w:val="00306B94"/>
    <w:rsid w:val="00306D1F"/>
    <w:rsid w:val="00307288"/>
    <w:rsid w:val="00307412"/>
    <w:rsid w:val="0030762D"/>
    <w:rsid w:val="003109BA"/>
    <w:rsid w:val="0031103F"/>
    <w:rsid w:val="0031135E"/>
    <w:rsid w:val="00311597"/>
    <w:rsid w:val="003119BC"/>
    <w:rsid w:val="00311C34"/>
    <w:rsid w:val="00311F2A"/>
    <w:rsid w:val="00312C86"/>
    <w:rsid w:val="00313BB4"/>
    <w:rsid w:val="0031403B"/>
    <w:rsid w:val="00314A3A"/>
    <w:rsid w:val="00314D85"/>
    <w:rsid w:val="00315C93"/>
    <w:rsid w:val="00315E07"/>
    <w:rsid w:val="00315F87"/>
    <w:rsid w:val="00316211"/>
    <w:rsid w:val="0031684C"/>
    <w:rsid w:val="00316F25"/>
    <w:rsid w:val="00316FB1"/>
    <w:rsid w:val="003170F9"/>
    <w:rsid w:val="003175FE"/>
    <w:rsid w:val="003178D9"/>
    <w:rsid w:val="00317A1B"/>
    <w:rsid w:val="00317F4C"/>
    <w:rsid w:val="0032005D"/>
    <w:rsid w:val="0032009C"/>
    <w:rsid w:val="00320B10"/>
    <w:rsid w:val="00320B46"/>
    <w:rsid w:val="00320C8F"/>
    <w:rsid w:val="0032104B"/>
    <w:rsid w:val="00321066"/>
    <w:rsid w:val="003212F8"/>
    <w:rsid w:val="0032143C"/>
    <w:rsid w:val="0032195B"/>
    <w:rsid w:val="00321CAD"/>
    <w:rsid w:val="00322EE9"/>
    <w:rsid w:val="00323176"/>
    <w:rsid w:val="00324D8D"/>
    <w:rsid w:val="003250F2"/>
    <w:rsid w:val="0032587F"/>
    <w:rsid w:val="00325C86"/>
    <w:rsid w:val="003263DB"/>
    <w:rsid w:val="00326D04"/>
    <w:rsid w:val="00327938"/>
    <w:rsid w:val="00327B0E"/>
    <w:rsid w:val="00327B87"/>
    <w:rsid w:val="00327D27"/>
    <w:rsid w:val="003306D4"/>
    <w:rsid w:val="00330C9F"/>
    <w:rsid w:val="003319FD"/>
    <w:rsid w:val="003329E8"/>
    <w:rsid w:val="00332C7B"/>
    <w:rsid w:val="00332DB9"/>
    <w:rsid w:val="003335EA"/>
    <w:rsid w:val="00333C07"/>
    <w:rsid w:val="00334CCB"/>
    <w:rsid w:val="00334EF9"/>
    <w:rsid w:val="003350FF"/>
    <w:rsid w:val="003354E1"/>
    <w:rsid w:val="00336510"/>
    <w:rsid w:val="003365C7"/>
    <w:rsid w:val="00336E07"/>
    <w:rsid w:val="0033728A"/>
    <w:rsid w:val="00337E36"/>
    <w:rsid w:val="003402E2"/>
    <w:rsid w:val="00340EDC"/>
    <w:rsid w:val="003416A3"/>
    <w:rsid w:val="00341B22"/>
    <w:rsid w:val="00342328"/>
    <w:rsid w:val="00343107"/>
    <w:rsid w:val="00343808"/>
    <w:rsid w:val="00343C0A"/>
    <w:rsid w:val="00344160"/>
    <w:rsid w:val="0034497F"/>
    <w:rsid w:val="00344A37"/>
    <w:rsid w:val="00344C5A"/>
    <w:rsid w:val="003454E9"/>
    <w:rsid w:val="00345515"/>
    <w:rsid w:val="00345D8D"/>
    <w:rsid w:val="00345F4B"/>
    <w:rsid w:val="003467E4"/>
    <w:rsid w:val="00346AD7"/>
    <w:rsid w:val="00346C74"/>
    <w:rsid w:val="003473F2"/>
    <w:rsid w:val="0035072D"/>
    <w:rsid w:val="00350A48"/>
    <w:rsid w:val="00350F09"/>
    <w:rsid w:val="003511FB"/>
    <w:rsid w:val="00351460"/>
    <w:rsid w:val="0035183D"/>
    <w:rsid w:val="00351A0E"/>
    <w:rsid w:val="00352B48"/>
    <w:rsid w:val="00352E04"/>
    <w:rsid w:val="00353244"/>
    <w:rsid w:val="003537F1"/>
    <w:rsid w:val="00353B7A"/>
    <w:rsid w:val="0035424F"/>
    <w:rsid w:val="003542A4"/>
    <w:rsid w:val="00354624"/>
    <w:rsid w:val="003549DE"/>
    <w:rsid w:val="00354B78"/>
    <w:rsid w:val="00354CF8"/>
    <w:rsid w:val="00354F9C"/>
    <w:rsid w:val="00355DFC"/>
    <w:rsid w:val="00356163"/>
    <w:rsid w:val="00356310"/>
    <w:rsid w:val="003565EC"/>
    <w:rsid w:val="00356C0E"/>
    <w:rsid w:val="00356C89"/>
    <w:rsid w:val="00357412"/>
    <w:rsid w:val="003578CC"/>
    <w:rsid w:val="00357C62"/>
    <w:rsid w:val="00357DD2"/>
    <w:rsid w:val="00357E14"/>
    <w:rsid w:val="0036055F"/>
    <w:rsid w:val="003615F0"/>
    <w:rsid w:val="00361F0D"/>
    <w:rsid w:val="00361F1D"/>
    <w:rsid w:val="0036253D"/>
    <w:rsid w:val="00362D7A"/>
    <w:rsid w:val="00363D45"/>
    <w:rsid w:val="0036429E"/>
    <w:rsid w:val="00364724"/>
    <w:rsid w:val="00364C04"/>
    <w:rsid w:val="00364CB2"/>
    <w:rsid w:val="00365541"/>
    <w:rsid w:val="00365874"/>
    <w:rsid w:val="0036594F"/>
    <w:rsid w:val="00365991"/>
    <w:rsid w:val="003659ED"/>
    <w:rsid w:val="00365B93"/>
    <w:rsid w:val="00365C52"/>
    <w:rsid w:val="00365EB4"/>
    <w:rsid w:val="003662E2"/>
    <w:rsid w:val="003669B8"/>
    <w:rsid w:val="0036719E"/>
    <w:rsid w:val="0036760D"/>
    <w:rsid w:val="0036774B"/>
    <w:rsid w:val="00367DE8"/>
    <w:rsid w:val="00370050"/>
    <w:rsid w:val="003702C6"/>
    <w:rsid w:val="003705CF"/>
    <w:rsid w:val="003707FF"/>
    <w:rsid w:val="00370940"/>
    <w:rsid w:val="00371303"/>
    <w:rsid w:val="003724D8"/>
    <w:rsid w:val="0037333D"/>
    <w:rsid w:val="0037345A"/>
    <w:rsid w:val="00373483"/>
    <w:rsid w:val="00374893"/>
    <w:rsid w:val="00375F30"/>
    <w:rsid w:val="003760FA"/>
    <w:rsid w:val="0037620E"/>
    <w:rsid w:val="003763AD"/>
    <w:rsid w:val="00376499"/>
    <w:rsid w:val="00376CF0"/>
    <w:rsid w:val="00376E16"/>
    <w:rsid w:val="00376F14"/>
    <w:rsid w:val="00377D98"/>
    <w:rsid w:val="00380851"/>
    <w:rsid w:val="0038105B"/>
    <w:rsid w:val="003822DE"/>
    <w:rsid w:val="003826B4"/>
    <w:rsid w:val="00382F49"/>
    <w:rsid w:val="00383120"/>
    <w:rsid w:val="003835B8"/>
    <w:rsid w:val="00383F75"/>
    <w:rsid w:val="00384826"/>
    <w:rsid w:val="0038560D"/>
    <w:rsid w:val="00385E60"/>
    <w:rsid w:val="003867E3"/>
    <w:rsid w:val="00386930"/>
    <w:rsid w:val="00386A4D"/>
    <w:rsid w:val="00387D0F"/>
    <w:rsid w:val="0039023E"/>
    <w:rsid w:val="0039089D"/>
    <w:rsid w:val="00390C40"/>
    <w:rsid w:val="003915BF"/>
    <w:rsid w:val="003919A9"/>
    <w:rsid w:val="00392548"/>
    <w:rsid w:val="00393CBC"/>
    <w:rsid w:val="0039466C"/>
    <w:rsid w:val="0039480E"/>
    <w:rsid w:val="00394D5A"/>
    <w:rsid w:val="00394DDE"/>
    <w:rsid w:val="003950FB"/>
    <w:rsid w:val="00395474"/>
    <w:rsid w:val="0039586F"/>
    <w:rsid w:val="00395A04"/>
    <w:rsid w:val="003962F3"/>
    <w:rsid w:val="00396A07"/>
    <w:rsid w:val="00397736"/>
    <w:rsid w:val="003978F7"/>
    <w:rsid w:val="00397EEA"/>
    <w:rsid w:val="003A06BF"/>
    <w:rsid w:val="003A0AD1"/>
    <w:rsid w:val="003A1115"/>
    <w:rsid w:val="003A1B8B"/>
    <w:rsid w:val="003A1D5B"/>
    <w:rsid w:val="003A2782"/>
    <w:rsid w:val="003A2A24"/>
    <w:rsid w:val="003A2EE2"/>
    <w:rsid w:val="003A3EA4"/>
    <w:rsid w:val="003A420A"/>
    <w:rsid w:val="003A4320"/>
    <w:rsid w:val="003A441F"/>
    <w:rsid w:val="003A473A"/>
    <w:rsid w:val="003A4996"/>
    <w:rsid w:val="003A4C4C"/>
    <w:rsid w:val="003A4E94"/>
    <w:rsid w:val="003A5299"/>
    <w:rsid w:val="003A604B"/>
    <w:rsid w:val="003A6926"/>
    <w:rsid w:val="003B03EE"/>
    <w:rsid w:val="003B0422"/>
    <w:rsid w:val="003B0474"/>
    <w:rsid w:val="003B0B97"/>
    <w:rsid w:val="003B15D0"/>
    <w:rsid w:val="003B1E1A"/>
    <w:rsid w:val="003B2205"/>
    <w:rsid w:val="003B2332"/>
    <w:rsid w:val="003B2D26"/>
    <w:rsid w:val="003B3192"/>
    <w:rsid w:val="003B33E7"/>
    <w:rsid w:val="003B340D"/>
    <w:rsid w:val="003B3A51"/>
    <w:rsid w:val="003B3BEF"/>
    <w:rsid w:val="003B41AC"/>
    <w:rsid w:val="003B42AD"/>
    <w:rsid w:val="003B4A0D"/>
    <w:rsid w:val="003B4AFE"/>
    <w:rsid w:val="003B4D39"/>
    <w:rsid w:val="003B4E51"/>
    <w:rsid w:val="003B4EBB"/>
    <w:rsid w:val="003B5068"/>
    <w:rsid w:val="003B5ECF"/>
    <w:rsid w:val="003B668C"/>
    <w:rsid w:val="003B68C4"/>
    <w:rsid w:val="003B7527"/>
    <w:rsid w:val="003C0173"/>
    <w:rsid w:val="003C051A"/>
    <w:rsid w:val="003C0AB5"/>
    <w:rsid w:val="003C19B7"/>
    <w:rsid w:val="003C2DB5"/>
    <w:rsid w:val="003C2F05"/>
    <w:rsid w:val="003C3519"/>
    <w:rsid w:val="003C36C3"/>
    <w:rsid w:val="003C3955"/>
    <w:rsid w:val="003C3D24"/>
    <w:rsid w:val="003C4056"/>
    <w:rsid w:val="003C4BF6"/>
    <w:rsid w:val="003C4D09"/>
    <w:rsid w:val="003C4E0A"/>
    <w:rsid w:val="003C5449"/>
    <w:rsid w:val="003C5B69"/>
    <w:rsid w:val="003C5C21"/>
    <w:rsid w:val="003C62E7"/>
    <w:rsid w:val="003C6998"/>
    <w:rsid w:val="003C7080"/>
    <w:rsid w:val="003C7625"/>
    <w:rsid w:val="003D002F"/>
    <w:rsid w:val="003D09AF"/>
    <w:rsid w:val="003D0CD3"/>
    <w:rsid w:val="003D2599"/>
    <w:rsid w:val="003D270B"/>
    <w:rsid w:val="003D3217"/>
    <w:rsid w:val="003D3593"/>
    <w:rsid w:val="003D3A63"/>
    <w:rsid w:val="003D3CFE"/>
    <w:rsid w:val="003D3F70"/>
    <w:rsid w:val="003D4828"/>
    <w:rsid w:val="003D4DC5"/>
    <w:rsid w:val="003D5119"/>
    <w:rsid w:val="003D54CC"/>
    <w:rsid w:val="003D54E3"/>
    <w:rsid w:val="003D5950"/>
    <w:rsid w:val="003D6393"/>
    <w:rsid w:val="003D63BF"/>
    <w:rsid w:val="003D6434"/>
    <w:rsid w:val="003D7291"/>
    <w:rsid w:val="003D75BC"/>
    <w:rsid w:val="003D7BD7"/>
    <w:rsid w:val="003D7F3C"/>
    <w:rsid w:val="003E115A"/>
    <w:rsid w:val="003E13C7"/>
    <w:rsid w:val="003E17E3"/>
    <w:rsid w:val="003E1BEF"/>
    <w:rsid w:val="003E1EB7"/>
    <w:rsid w:val="003E2372"/>
    <w:rsid w:val="003E274D"/>
    <w:rsid w:val="003E28D6"/>
    <w:rsid w:val="003E2C99"/>
    <w:rsid w:val="003E36BF"/>
    <w:rsid w:val="003E39F3"/>
    <w:rsid w:val="003E3A57"/>
    <w:rsid w:val="003E3B52"/>
    <w:rsid w:val="003E3E18"/>
    <w:rsid w:val="003E3F5A"/>
    <w:rsid w:val="003E4502"/>
    <w:rsid w:val="003E4C92"/>
    <w:rsid w:val="003E5596"/>
    <w:rsid w:val="003E55C8"/>
    <w:rsid w:val="003E560F"/>
    <w:rsid w:val="003E5EBB"/>
    <w:rsid w:val="003E6163"/>
    <w:rsid w:val="003E6AC0"/>
    <w:rsid w:val="003E73C8"/>
    <w:rsid w:val="003E7D2E"/>
    <w:rsid w:val="003E7E6F"/>
    <w:rsid w:val="003F0C5A"/>
    <w:rsid w:val="003F1077"/>
    <w:rsid w:val="003F10FC"/>
    <w:rsid w:val="003F168D"/>
    <w:rsid w:val="003F1DE5"/>
    <w:rsid w:val="003F2C7C"/>
    <w:rsid w:val="003F3068"/>
    <w:rsid w:val="003F3198"/>
    <w:rsid w:val="003F4B62"/>
    <w:rsid w:val="003F4CFE"/>
    <w:rsid w:val="003F4D67"/>
    <w:rsid w:val="003F5379"/>
    <w:rsid w:val="003F5B1C"/>
    <w:rsid w:val="003F675A"/>
    <w:rsid w:val="003F702D"/>
    <w:rsid w:val="003F769A"/>
    <w:rsid w:val="003F7D51"/>
    <w:rsid w:val="00400129"/>
    <w:rsid w:val="004003F5"/>
    <w:rsid w:val="004006F3"/>
    <w:rsid w:val="00400F4E"/>
    <w:rsid w:val="00401560"/>
    <w:rsid w:val="00401895"/>
    <w:rsid w:val="00402245"/>
    <w:rsid w:val="0040232A"/>
    <w:rsid w:val="00402515"/>
    <w:rsid w:val="0040271E"/>
    <w:rsid w:val="00402BE2"/>
    <w:rsid w:val="00403BBA"/>
    <w:rsid w:val="00403E27"/>
    <w:rsid w:val="00404209"/>
    <w:rsid w:val="00404CAE"/>
    <w:rsid w:val="00405260"/>
    <w:rsid w:val="00405397"/>
    <w:rsid w:val="00405648"/>
    <w:rsid w:val="00405C37"/>
    <w:rsid w:val="00405D4E"/>
    <w:rsid w:val="004060BA"/>
    <w:rsid w:val="00407993"/>
    <w:rsid w:val="00407F21"/>
    <w:rsid w:val="0041000D"/>
    <w:rsid w:val="00410287"/>
    <w:rsid w:val="0041038E"/>
    <w:rsid w:val="004106C7"/>
    <w:rsid w:val="00410CF7"/>
    <w:rsid w:val="00410EC1"/>
    <w:rsid w:val="0041273C"/>
    <w:rsid w:val="00412C3F"/>
    <w:rsid w:val="00413CA7"/>
    <w:rsid w:val="00414168"/>
    <w:rsid w:val="00414536"/>
    <w:rsid w:val="004145FF"/>
    <w:rsid w:val="00416595"/>
    <w:rsid w:val="00416831"/>
    <w:rsid w:val="004170D4"/>
    <w:rsid w:val="004176C9"/>
    <w:rsid w:val="00417A45"/>
    <w:rsid w:val="00420003"/>
    <w:rsid w:val="0042012C"/>
    <w:rsid w:val="00420167"/>
    <w:rsid w:val="00420315"/>
    <w:rsid w:val="00420BF5"/>
    <w:rsid w:val="00421617"/>
    <w:rsid w:val="004218D1"/>
    <w:rsid w:val="004222A4"/>
    <w:rsid w:val="0042235E"/>
    <w:rsid w:val="0042259F"/>
    <w:rsid w:val="00423388"/>
    <w:rsid w:val="00423536"/>
    <w:rsid w:val="0042358E"/>
    <w:rsid w:val="00423BE9"/>
    <w:rsid w:val="0042422A"/>
    <w:rsid w:val="0042450D"/>
    <w:rsid w:val="00424556"/>
    <w:rsid w:val="00424A12"/>
    <w:rsid w:val="0042566F"/>
    <w:rsid w:val="00425681"/>
    <w:rsid w:val="00425A0F"/>
    <w:rsid w:val="00425BFD"/>
    <w:rsid w:val="00425CCC"/>
    <w:rsid w:val="00425D56"/>
    <w:rsid w:val="00425D90"/>
    <w:rsid w:val="00425E27"/>
    <w:rsid w:val="00426283"/>
    <w:rsid w:val="00427108"/>
    <w:rsid w:val="004275DD"/>
    <w:rsid w:val="00427BD4"/>
    <w:rsid w:val="00430604"/>
    <w:rsid w:val="00430CFE"/>
    <w:rsid w:val="00430F68"/>
    <w:rsid w:val="0043139E"/>
    <w:rsid w:val="00431493"/>
    <w:rsid w:val="00431BD2"/>
    <w:rsid w:val="00431D2C"/>
    <w:rsid w:val="004321A7"/>
    <w:rsid w:val="004329A7"/>
    <w:rsid w:val="0043411B"/>
    <w:rsid w:val="004358D4"/>
    <w:rsid w:val="0043606A"/>
    <w:rsid w:val="004366AF"/>
    <w:rsid w:val="00436FA7"/>
    <w:rsid w:val="00437038"/>
    <w:rsid w:val="00437553"/>
    <w:rsid w:val="00437E31"/>
    <w:rsid w:val="0044085E"/>
    <w:rsid w:val="00440A36"/>
    <w:rsid w:val="00440B3E"/>
    <w:rsid w:val="004412F5"/>
    <w:rsid w:val="0044178A"/>
    <w:rsid w:val="00442C75"/>
    <w:rsid w:val="0044351B"/>
    <w:rsid w:val="00443656"/>
    <w:rsid w:val="0044391D"/>
    <w:rsid w:val="004442A9"/>
    <w:rsid w:val="0044442C"/>
    <w:rsid w:val="004448D4"/>
    <w:rsid w:val="00444A41"/>
    <w:rsid w:val="00444E08"/>
    <w:rsid w:val="00445813"/>
    <w:rsid w:val="0044586D"/>
    <w:rsid w:val="004460E2"/>
    <w:rsid w:val="00446642"/>
    <w:rsid w:val="00446F14"/>
    <w:rsid w:val="00447089"/>
    <w:rsid w:val="004471FF"/>
    <w:rsid w:val="004477AA"/>
    <w:rsid w:val="00447B71"/>
    <w:rsid w:val="00447CBA"/>
    <w:rsid w:val="00447FA4"/>
    <w:rsid w:val="004524CD"/>
    <w:rsid w:val="0045284D"/>
    <w:rsid w:val="00452CB5"/>
    <w:rsid w:val="00452ED1"/>
    <w:rsid w:val="00453019"/>
    <w:rsid w:val="00453467"/>
    <w:rsid w:val="004537EE"/>
    <w:rsid w:val="00454CEE"/>
    <w:rsid w:val="0045575E"/>
    <w:rsid w:val="0045597F"/>
    <w:rsid w:val="004561D4"/>
    <w:rsid w:val="004565FC"/>
    <w:rsid w:val="0045694F"/>
    <w:rsid w:val="004573A9"/>
    <w:rsid w:val="00460133"/>
    <w:rsid w:val="0046086E"/>
    <w:rsid w:val="00461024"/>
    <w:rsid w:val="00461A42"/>
    <w:rsid w:val="00461D54"/>
    <w:rsid w:val="00461F33"/>
    <w:rsid w:val="004628B5"/>
    <w:rsid w:val="0046297E"/>
    <w:rsid w:val="00462CE0"/>
    <w:rsid w:val="00462F51"/>
    <w:rsid w:val="004631AA"/>
    <w:rsid w:val="004633F6"/>
    <w:rsid w:val="0046359F"/>
    <w:rsid w:val="00463D7B"/>
    <w:rsid w:val="00464003"/>
    <w:rsid w:val="004642B6"/>
    <w:rsid w:val="004649E8"/>
    <w:rsid w:val="00464C33"/>
    <w:rsid w:val="00465561"/>
    <w:rsid w:val="00467922"/>
    <w:rsid w:val="004679C6"/>
    <w:rsid w:val="00467EB6"/>
    <w:rsid w:val="00470167"/>
    <w:rsid w:val="004701FE"/>
    <w:rsid w:val="0047028E"/>
    <w:rsid w:val="004703E8"/>
    <w:rsid w:val="004703F1"/>
    <w:rsid w:val="00470A0F"/>
    <w:rsid w:val="00470C8A"/>
    <w:rsid w:val="00470D7E"/>
    <w:rsid w:val="0047188F"/>
    <w:rsid w:val="0047189C"/>
    <w:rsid w:val="00471C6C"/>
    <w:rsid w:val="0047246A"/>
    <w:rsid w:val="00472894"/>
    <w:rsid w:val="00472EE8"/>
    <w:rsid w:val="004734E9"/>
    <w:rsid w:val="004737CB"/>
    <w:rsid w:val="00473A72"/>
    <w:rsid w:val="00473F4A"/>
    <w:rsid w:val="0047473D"/>
    <w:rsid w:val="00474FC5"/>
    <w:rsid w:val="004752FE"/>
    <w:rsid w:val="00475DA2"/>
    <w:rsid w:val="00475F48"/>
    <w:rsid w:val="00476A96"/>
    <w:rsid w:val="00477A4A"/>
    <w:rsid w:val="004801C3"/>
    <w:rsid w:val="00480E74"/>
    <w:rsid w:val="00481E4F"/>
    <w:rsid w:val="00482775"/>
    <w:rsid w:val="0048278C"/>
    <w:rsid w:val="00482799"/>
    <w:rsid w:val="004828D6"/>
    <w:rsid w:val="0048338F"/>
    <w:rsid w:val="0048353F"/>
    <w:rsid w:val="004841C5"/>
    <w:rsid w:val="00484684"/>
    <w:rsid w:val="00484F62"/>
    <w:rsid w:val="00485B3D"/>
    <w:rsid w:val="00485C4E"/>
    <w:rsid w:val="00485CC5"/>
    <w:rsid w:val="004861F6"/>
    <w:rsid w:val="00486268"/>
    <w:rsid w:val="004862DE"/>
    <w:rsid w:val="00486405"/>
    <w:rsid w:val="004865AD"/>
    <w:rsid w:val="00487500"/>
    <w:rsid w:val="00490858"/>
    <w:rsid w:val="00490BB3"/>
    <w:rsid w:val="004916A8"/>
    <w:rsid w:val="00491774"/>
    <w:rsid w:val="00492684"/>
    <w:rsid w:val="00492B98"/>
    <w:rsid w:val="00492D41"/>
    <w:rsid w:val="004930EA"/>
    <w:rsid w:val="00493CA4"/>
    <w:rsid w:val="00494C27"/>
    <w:rsid w:val="00494EF3"/>
    <w:rsid w:val="00496470"/>
    <w:rsid w:val="00496477"/>
    <w:rsid w:val="004966C7"/>
    <w:rsid w:val="00496807"/>
    <w:rsid w:val="00496E09"/>
    <w:rsid w:val="00497978"/>
    <w:rsid w:val="004979CC"/>
    <w:rsid w:val="004A0265"/>
    <w:rsid w:val="004A04A9"/>
    <w:rsid w:val="004A159E"/>
    <w:rsid w:val="004A1BDA"/>
    <w:rsid w:val="004A1ED3"/>
    <w:rsid w:val="004A1F22"/>
    <w:rsid w:val="004A2FCF"/>
    <w:rsid w:val="004A39AF"/>
    <w:rsid w:val="004A3C3E"/>
    <w:rsid w:val="004A4670"/>
    <w:rsid w:val="004A4E69"/>
    <w:rsid w:val="004A51E6"/>
    <w:rsid w:val="004A5309"/>
    <w:rsid w:val="004A5350"/>
    <w:rsid w:val="004A571E"/>
    <w:rsid w:val="004A5CA0"/>
    <w:rsid w:val="004A5FB6"/>
    <w:rsid w:val="004A62C9"/>
    <w:rsid w:val="004A7164"/>
    <w:rsid w:val="004A73BA"/>
    <w:rsid w:val="004A788B"/>
    <w:rsid w:val="004B01EC"/>
    <w:rsid w:val="004B044F"/>
    <w:rsid w:val="004B0530"/>
    <w:rsid w:val="004B1012"/>
    <w:rsid w:val="004B10A3"/>
    <w:rsid w:val="004B10C2"/>
    <w:rsid w:val="004B13E0"/>
    <w:rsid w:val="004B1CEF"/>
    <w:rsid w:val="004B1E38"/>
    <w:rsid w:val="004B1EBF"/>
    <w:rsid w:val="004B26B0"/>
    <w:rsid w:val="004B2A3F"/>
    <w:rsid w:val="004B36E7"/>
    <w:rsid w:val="004B3A8F"/>
    <w:rsid w:val="004B423C"/>
    <w:rsid w:val="004B452E"/>
    <w:rsid w:val="004B49E1"/>
    <w:rsid w:val="004B4DC0"/>
    <w:rsid w:val="004B4DF0"/>
    <w:rsid w:val="004B526B"/>
    <w:rsid w:val="004B5C9B"/>
    <w:rsid w:val="004B5DD3"/>
    <w:rsid w:val="004B5E98"/>
    <w:rsid w:val="004B605C"/>
    <w:rsid w:val="004B6BE5"/>
    <w:rsid w:val="004B6C3C"/>
    <w:rsid w:val="004B7699"/>
    <w:rsid w:val="004B77BD"/>
    <w:rsid w:val="004B7B38"/>
    <w:rsid w:val="004B7D82"/>
    <w:rsid w:val="004B7FAF"/>
    <w:rsid w:val="004C055B"/>
    <w:rsid w:val="004C0883"/>
    <w:rsid w:val="004C0E06"/>
    <w:rsid w:val="004C10A7"/>
    <w:rsid w:val="004C1464"/>
    <w:rsid w:val="004C16E1"/>
    <w:rsid w:val="004C17A1"/>
    <w:rsid w:val="004C19BD"/>
    <w:rsid w:val="004C220C"/>
    <w:rsid w:val="004C22E7"/>
    <w:rsid w:val="004C2502"/>
    <w:rsid w:val="004C27BF"/>
    <w:rsid w:val="004C280C"/>
    <w:rsid w:val="004C37FE"/>
    <w:rsid w:val="004C3E1E"/>
    <w:rsid w:val="004C40B6"/>
    <w:rsid w:val="004C46EE"/>
    <w:rsid w:val="004C4B9E"/>
    <w:rsid w:val="004C5A0B"/>
    <w:rsid w:val="004C6007"/>
    <w:rsid w:val="004C6042"/>
    <w:rsid w:val="004C6071"/>
    <w:rsid w:val="004C6D8D"/>
    <w:rsid w:val="004D0B32"/>
    <w:rsid w:val="004D0B6E"/>
    <w:rsid w:val="004D0C9A"/>
    <w:rsid w:val="004D10F8"/>
    <w:rsid w:val="004D1726"/>
    <w:rsid w:val="004D1930"/>
    <w:rsid w:val="004D1E83"/>
    <w:rsid w:val="004D1EA7"/>
    <w:rsid w:val="004D3A4B"/>
    <w:rsid w:val="004D3DD7"/>
    <w:rsid w:val="004D4306"/>
    <w:rsid w:val="004D44A9"/>
    <w:rsid w:val="004D4740"/>
    <w:rsid w:val="004D47FF"/>
    <w:rsid w:val="004D532A"/>
    <w:rsid w:val="004D56A6"/>
    <w:rsid w:val="004D5CE9"/>
    <w:rsid w:val="004D5E10"/>
    <w:rsid w:val="004D61E5"/>
    <w:rsid w:val="004D6524"/>
    <w:rsid w:val="004D6995"/>
    <w:rsid w:val="004D76ED"/>
    <w:rsid w:val="004D7F37"/>
    <w:rsid w:val="004E0C65"/>
    <w:rsid w:val="004E0E69"/>
    <w:rsid w:val="004E0F7E"/>
    <w:rsid w:val="004E13C7"/>
    <w:rsid w:val="004E1827"/>
    <w:rsid w:val="004E1A3A"/>
    <w:rsid w:val="004E1A75"/>
    <w:rsid w:val="004E1AFE"/>
    <w:rsid w:val="004E1D2A"/>
    <w:rsid w:val="004E3293"/>
    <w:rsid w:val="004E381A"/>
    <w:rsid w:val="004E3965"/>
    <w:rsid w:val="004E3FC1"/>
    <w:rsid w:val="004E427A"/>
    <w:rsid w:val="004E4E81"/>
    <w:rsid w:val="004E5167"/>
    <w:rsid w:val="004E525A"/>
    <w:rsid w:val="004E5364"/>
    <w:rsid w:val="004E5534"/>
    <w:rsid w:val="004E5E6A"/>
    <w:rsid w:val="004E6ECD"/>
    <w:rsid w:val="004E6ED4"/>
    <w:rsid w:val="004E6FAB"/>
    <w:rsid w:val="004E79ED"/>
    <w:rsid w:val="004E7D24"/>
    <w:rsid w:val="004F072C"/>
    <w:rsid w:val="004F0890"/>
    <w:rsid w:val="004F0A68"/>
    <w:rsid w:val="004F1CC0"/>
    <w:rsid w:val="004F1E96"/>
    <w:rsid w:val="004F2A45"/>
    <w:rsid w:val="004F2CFC"/>
    <w:rsid w:val="004F312E"/>
    <w:rsid w:val="004F32E0"/>
    <w:rsid w:val="004F3909"/>
    <w:rsid w:val="004F3D70"/>
    <w:rsid w:val="004F3DB4"/>
    <w:rsid w:val="004F44C8"/>
    <w:rsid w:val="004F46AA"/>
    <w:rsid w:val="004F4B22"/>
    <w:rsid w:val="004F4CC8"/>
    <w:rsid w:val="004F52C0"/>
    <w:rsid w:val="004F5D90"/>
    <w:rsid w:val="004F6076"/>
    <w:rsid w:val="004F6339"/>
    <w:rsid w:val="004F67B1"/>
    <w:rsid w:val="004F6C82"/>
    <w:rsid w:val="004F702F"/>
    <w:rsid w:val="004F7361"/>
    <w:rsid w:val="004F740C"/>
    <w:rsid w:val="004F7972"/>
    <w:rsid w:val="005006FF"/>
    <w:rsid w:val="00500D51"/>
    <w:rsid w:val="00500F61"/>
    <w:rsid w:val="00501493"/>
    <w:rsid w:val="005016A9"/>
    <w:rsid w:val="00501C0D"/>
    <w:rsid w:val="00502156"/>
    <w:rsid w:val="00502528"/>
    <w:rsid w:val="00503016"/>
    <w:rsid w:val="0050362C"/>
    <w:rsid w:val="00503E4A"/>
    <w:rsid w:val="005045A0"/>
    <w:rsid w:val="00504E13"/>
    <w:rsid w:val="00504FDB"/>
    <w:rsid w:val="005053C9"/>
    <w:rsid w:val="005058CB"/>
    <w:rsid w:val="00505AB6"/>
    <w:rsid w:val="00505B3C"/>
    <w:rsid w:val="005066BC"/>
    <w:rsid w:val="005067BD"/>
    <w:rsid w:val="00506A76"/>
    <w:rsid w:val="00506A92"/>
    <w:rsid w:val="00507DD7"/>
    <w:rsid w:val="00510471"/>
    <w:rsid w:val="00510667"/>
    <w:rsid w:val="00510A4A"/>
    <w:rsid w:val="00510F7A"/>
    <w:rsid w:val="00511231"/>
    <w:rsid w:val="005114B0"/>
    <w:rsid w:val="005118A1"/>
    <w:rsid w:val="005119F3"/>
    <w:rsid w:val="00512725"/>
    <w:rsid w:val="005127B9"/>
    <w:rsid w:val="00512826"/>
    <w:rsid w:val="00512DEF"/>
    <w:rsid w:val="0051302A"/>
    <w:rsid w:val="0051319F"/>
    <w:rsid w:val="00513EF1"/>
    <w:rsid w:val="00514854"/>
    <w:rsid w:val="00514E88"/>
    <w:rsid w:val="0051635F"/>
    <w:rsid w:val="0051639F"/>
    <w:rsid w:val="005179CD"/>
    <w:rsid w:val="00520CB3"/>
    <w:rsid w:val="00522327"/>
    <w:rsid w:val="00522F4D"/>
    <w:rsid w:val="00523F1F"/>
    <w:rsid w:val="00524964"/>
    <w:rsid w:val="00525542"/>
    <w:rsid w:val="00525BA2"/>
    <w:rsid w:val="005263AC"/>
    <w:rsid w:val="00526881"/>
    <w:rsid w:val="00526C73"/>
    <w:rsid w:val="00527525"/>
    <w:rsid w:val="00527767"/>
    <w:rsid w:val="005300D5"/>
    <w:rsid w:val="005302BC"/>
    <w:rsid w:val="005303F4"/>
    <w:rsid w:val="005308B5"/>
    <w:rsid w:val="00530979"/>
    <w:rsid w:val="00530B79"/>
    <w:rsid w:val="00531B64"/>
    <w:rsid w:val="00531C1A"/>
    <w:rsid w:val="00531DA8"/>
    <w:rsid w:val="00531F91"/>
    <w:rsid w:val="005325A3"/>
    <w:rsid w:val="00533ED6"/>
    <w:rsid w:val="00533F8C"/>
    <w:rsid w:val="00534D46"/>
    <w:rsid w:val="00535ADC"/>
    <w:rsid w:val="00535BFA"/>
    <w:rsid w:val="00535CC0"/>
    <w:rsid w:val="00536972"/>
    <w:rsid w:val="00536E22"/>
    <w:rsid w:val="00536F95"/>
    <w:rsid w:val="00537076"/>
    <w:rsid w:val="00537979"/>
    <w:rsid w:val="00537E4F"/>
    <w:rsid w:val="00541508"/>
    <w:rsid w:val="0054150C"/>
    <w:rsid w:val="00541696"/>
    <w:rsid w:val="0054252F"/>
    <w:rsid w:val="0054253D"/>
    <w:rsid w:val="00542E57"/>
    <w:rsid w:val="00543431"/>
    <w:rsid w:val="005434C6"/>
    <w:rsid w:val="00543E8B"/>
    <w:rsid w:val="00543ED0"/>
    <w:rsid w:val="005447D4"/>
    <w:rsid w:val="00544B5A"/>
    <w:rsid w:val="00544F1C"/>
    <w:rsid w:val="00544F4A"/>
    <w:rsid w:val="00545099"/>
    <w:rsid w:val="00545390"/>
    <w:rsid w:val="0054542F"/>
    <w:rsid w:val="00545613"/>
    <w:rsid w:val="00545F0D"/>
    <w:rsid w:val="00546E11"/>
    <w:rsid w:val="00547D9C"/>
    <w:rsid w:val="005508A9"/>
    <w:rsid w:val="00550A51"/>
    <w:rsid w:val="00550C49"/>
    <w:rsid w:val="00551203"/>
    <w:rsid w:val="005522B6"/>
    <w:rsid w:val="00552C06"/>
    <w:rsid w:val="00552FEA"/>
    <w:rsid w:val="00553862"/>
    <w:rsid w:val="00554673"/>
    <w:rsid w:val="00554765"/>
    <w:rsid w:val="0055497F"/>
    <w:rsid w:val="00554DF2"/>
    <w:rsid w:val="00554E47"/>
    <w:rsid w:val="00554FC3"/>
    <w:rsid w:val="00555330"/>
    <w:rsid w:val="0055556F"/>
    <w:rsid w:val="00556242"/>
    <w:rsid w:val="00556381"/>
    <w:rsid w:val="005566E2"/>
    <w:rsid w:val="005568AE"/>
    <w:rsid w:val="005569CE"/>
    <w:rsid w:val="00556F10"/>
    <w:rsid w:val="005570AC"/>
    <w:rsid w:val="005571ED"/>
    <w:rsid w:val="005603ED"/>
    <w:rsid w:val="005609D6"/>
    <w:rsid w:val="00561180"/>
    <w:rsid w:val="0056162C"/>
    <w:rsid w:val="00561AB9"/>
    <w:rsid w:val="005622E7"/>
    <w:rsid w:val="0056250B"/>
    <w:rsid w:val="00563284"/>
    <w:rsid w:val="00563563"/>
    <w:rsid w:val="00563C6A"/>
    <w:rsid w:val="00563EE5"/>
    <w:rsid w:val="0056429B"/>
    <w:rsid w:val="005642BE"/>
    <w:rsid w:val="00564EA9"/>
    <w:rsid w:val="0056537C"/>
    <w:rsid w:val="0056568F"/>
    <w:rsid w:val="0056587D"/>
    <w:rsid w:val="005662AE"/>
    <w:rsid w:val="0056757B"/>
    <w:rsid w:val="005676E3"/>
    <w:rsid w:val="005676EB"/>
    <w:rsid w:val="00567E21"/>
    <w:rsid w:val="00570988"/>
    <w:rsid w:val="00572301"/>
    <w:rsid w:val="0057243A"/>
    <w:rsid w:val="00572A0C"/>
    <w:rsid w:val="00572F73"/>
    <w:rsid w:val="005731A6"/>
    <w:rsid w:val="00573791"/>
    <w:rsid w:val="005746C5"/>
    <w:rsid w:val="005746FE"/>
    <w:rsid w:val="005748D0"/>
    <w:rsid w:val="00574A06"/>
    <w:rsid w:val="005751D5"/>
    <w:rsid w:val="00575F81"/>
    <w:rsid w:val="0057759E"/>
    <w:rsid w:val="0057778E"/>
    <w:rsid w:val="00582174"/>
    <w:rsid w:val="0058332A"/>
    <w:rsid w:val="005836EE"/>
    <w:rsid w:val="0058373D"/>
    <w:rsid w:val="0058413D"/>
    <w:rsid w:val="00584A8A"/>
    <w:rsid w:val="00584D86"/>
    <w:rsid w:val="00584DC4"/>
    <w:rsid w:val="0058520E"/>
    <w:rsid w:val="005856CE"/>
    <w:rsid w:val="00585A45"/>
    <w:rsid w:val="00585B2D"/>
    <w:rsid w:val="005862BF"/>
    <w:rsid w:val="005864B7"/>
    <w:rsid w:val="00586885"/>
    <w:rsid w:val="00586D41"/>
    <w:rsid w:val="00587067"/>
    <w:rsid w:val="00587239"/>
    <w:rsid w:val="005874A1"/>
    <w:rsid w:val="00587848"/>
    <w:rsid w:val="00587E2C"/>
    <w:rsid w:val="005905F5"/>
    <w:rsid w:val="00590776"/>
    <w:rsid w:val="00590907"/>
    <w:rsid w:val="00590BD8"/>
    <w:rsid w:val="00590FFA"/>
    <w:rsid w:val="005911F7"/>
    <w:rsid w:val="00591574"/>
    <w:rsid w:val="00591EDA"/>
    <w:rsid w:val="00592620"/>
    <w:rsid w:val="005927BE"/>
    <w:rsid w:val="00592C54"/>
    <w:rsid w:val="00593BFA"/>
    <w:rsid w:val="00594835"/>
    <w:rsid w:val="00596903"/>
    <w:rsid w:val="005A0774"/>
    <w:rsid w:val="005A0B4C"/>
    <w:rsid w:val="005A0F70"/>
    <w:rsid w:val="005A1EBF"/>
    <w:rsid w:val="005A2211"/>
    <w:rsid w:val="005A2425"/>
    <w:rsid w:val="005A2850"/>
    <w:rsid w:val="005A2A6A"/>
    <w:rsid w:val="005A2E42"/>
    <w:rsid w:val="005A3167"/>
    <w:rsid w:val="005A52B1"/>
    <w:rsid w:val="005A60FC"/>
    <w:rsid w:val="005A65DE"/>
    <w:rsid w:val="005A73D0"/>
    <w:rsid w:val="005A7AC2"/>
    <w:rsid w:val="005B0451"/>
    <w:rsid w:val="005B04EF"/>
    <w:rsid w:val="005B06BD"/>
    <w:rsid w:val="005B0747"/>
    <w:rsid w:val="005B0C85"/>
    <w:rsid w:val="005B0CAF"/>
    <w:rsid w:val="005B0CEA"/>
    <w:rsid w:val="005B13F8"/>
    <w:rsid w:val="005B1DC2"/>
    <w:rsid w:val="005B2310"/>
    <w:rsid w:val="005B289D"/>
    <w:rsid w:val="005B294C"/>
    <w:rsid w:val="005B38E6"/>
    <w:rsid w:val="005B41E3"/>
    <w:rsid w:val="005B44C4"/>
    <w:rsid w:val="005B5325"/>
    <w:rsid w:val="005B5944"/>
    <w:rsid w:val="005B6581"/>
    <w:rsid w:val="005B7258"/>
    <w:rsid w:val="005B785A"/>
    <w:rsid w:val="005B78B2"/>
    <w:rsid w:val="005B7C01"/>
    <w:rsid w:val="005C015E"/>
    <w:rsid w:val="005C01C0"/>
    <w:rsid w:val="005C02C3"/>
    <w:rsid w:val="005C0467"/>
    <w:rsid w:val="005C04D1"/>
    <w:rsid w:val="005C04EA"/>
    <w:rsid w:val="005C09C0"/>
    <w:rsid w:val="005C0FF5"/>
    <w:rsid w:val="005C1324"/>
    <w:rsid w:val="005C137A"/>
    <w:rsid w:val="005C1DFF"/>
    <w:rsid w:val="005C1F77"/>
    <w:rsid w:val="005C2031"/>
    <w:rsid w:val="005C2B5D"/>
    <w:rsid w:val="005C374E"/>
    <w:rsid w:val="005C37E7"/>
    <w:rsid w:val="005C3807"/>
    <w:rsid w:val="005C43CB"/>
    <w:rsid w:val="005C4434"/>
    <w:rsid w:val="005C4969"/>
    <w:rsid w:val="005C53EE"/>
    <w:rsid w:val="005C5E2A"/>
    <w:rsid w:val="005C612F"/>
    <w:rsid w:val="005C6700"/>
    <w:rsid w:val="005C7110"/>
    <w:rsid w:val="005C7200"/>
    <w:rsid w:val="005D02F5"/>
    <w:rsid w:val="005D07D3"/>
    <w:rsid w:val="005D083A"/>
    <w:rsid w:val="005D214D"/>
    <w:rsid w:val="005D21AA"/>
    <w:rsid w:val="005D2301"/>
    <w:rsid w:val="005D36B8"/>
    <w:rsid w:val="005D3F7F"/>
    <w:rsid w:val="005D40E7"/>
    <w:rsid w:val="005D4537"/>
    <w:rsid w:val="005D4850"/>
    <w:rsid w:val="005D6142"/>
    <w:rsid w:val="005D61F8"/>
    <w:rsid w:val="005D6AAA"/>
    <w:rsid w:val="005D6EFE"/>
    <w:rsid w:val="005D706C"/>
    <w:rsid w:val="005D73B6"/>
    <w:rsid w:val="005D7C1B"/>
    <w:rsid w:val="005E08EA"/>
    <w:rsid w:val="005E1870"/>
    <w:rsid w:val="005E1B94"/>
    <w:rsid w:val="005E2F05"/>
    <w:rsid w:val="005E2F2C"/>
    <w:rsid w:val="005E3011"/>
    <w:rsid w:val="005E41F1"/>
    <w:rsid w:val="005E480D"/>
    <w:rsid w:val="005E49FE"/>
    <w:rsid w:val="005E4F41"/>
    <w:rsid w:val="005E533C"/>
    <w:rsid w:val="005E5F3F"/>
    <w:rsid w:val="005E6AAC"/>
    <w:rsid w:val="005E6E63"/>
    <w:rsid w:val="005E7141"/>
    <w:rsid w:val="005E7197"/>
    <w:rsid w:val="005E7419"/>
    <w:rsid w:val="005E752A"/>
    <w:rsid w:val="005F0AE9"/>
    <w:rsid w:val="005F122F"/>
    <w:rsid w:val="005F1701"/>
    <w:rsid w:val="005F18DE"/>
    <w:rsid w:val="005F1910"/>
    <w:rsid w:val="005F2008"/>
    <w:rsid w:val="005F27AF"/>
    <w:rsid w:val="005F2B25"/>
    <w:rsid w:val="005F2F37"/>
    <w:rsid w:val="005F308E"/>
    <w:rsid w:val="005F3A30"/>
    <w:rsid w:val="005F4045"/>
    <w:rsid w:val="005F40EF"/>
    <w:rsid w:val="005F4659"/>
    <w:rsid w:val="005F4850"/>
    <w:rsid w:val="005F667E"/>
    <w:rsid w:val="005F7EFF"/>
    <w:rsid w:val="0060033E"/>
    <w:rsid w:val="006013AB"/>
    <w:rsid w:val="00601659"/>
    <w:rsid w:val="00601C8F"/>
    <w:rsid w:val="0060255F"/>
    <w:rsid w:val="00602F9F"/>
    <w:rsid w:val="00603039"/>
    <w:rsid w:val="00603520"/>
    <w:rsid w:val="0060354E"/>
    <w:rsid w:val="00603941"/>
    <w:rsid w:val="00603C12"/>
    <w:rsid w:val="00603CB9"/>
    <w:rsid w:val="00603DFD"/>
    <w:rsid w:val="00604853"/>
    <w:rsid w:val="0060517B"/>
    <w:rsid w:val="00605693"/>
    <w:rsid w:val="00605A7C"/>
    <w:rsid w:val="00605CB3"/>
    <w:rsid w:val="0060616E"/>
    <w:rsid w:val="00606322"/>
    <w:rsid w:val="006067EB"/>
    <w:rsid w:val="00607214"/>
    <w:rsid w:val="00607509"/>
    <w:rsid w:val="00607AE0"/>
    <w:rsid w:val="0061083B"/>
    <w:rsid w:val="00610A52"/>
    <w:rsid w:val="00610F74"/>
    <w:rsid w:val="006115C9"/>
    <w:rsid w:val="00611E08"/>
    <w:rsid w:val="00612AA7"/>
    <w:rsid w:val="00612ACF"/>
    <w:rsid w:val="006130E8"/>
    <w:rsid w:val="00613852"/>
    <w:rsid w:val="006138C0"/>
    <w:rsid w:val="0061392E"/>
    <w:rsid w:val="00613ABA"/>
    <w:rsid w:val="00613E8A"/>
    <w:rsid w:val="006140C1"/>
    <w:rsid w:val="006140C3"/>
    <w:rsid w:val="00614388"/>
    <w:rsid w:val="00614845"/>
    <w:rsid w:val="006148FA"/>
    <w:rsid w:val="00614F46"/>
    <w:rsid w:val="006150B1"/>
    <w:rsid w:val="006159F8"/>
    <w:rsid w:val="00615F36"/>
    <w:rsid w:val="00616669"/>
    <w:rsid w:val="006167D3"/>
    <w:rsid w:val="00616B1C"/>
    <w:rsid w:val="00616DFF"/>
    <w:rsid w:val="00617C9D"/>
    <w:rsid w:val="00617D65"/>
    <w:rsid w:val="006202FC"/>
    <w:rsid w:val="006208F0"/>
    <w:rsid w:val="00620E05"/>
    <w:rsid w:val="00620E22"/>
    <w:rsid w:val="00622BB1"/>
    <w:rsid w:val="00622F5B"/>
    <w:rsid w:val="006233BB"/>
    <w:rsid w:val="006235AD"/>
    <w:rsid w:val="00623846"/>
    <w:rsid w:val="00623BFD"/>
    <w:rsid w:val="00623DDC"/>
    <w:rsid w:val="00624096"/>
    <w:rsid w:val="00624431"/>
    <w:rsid w:val="00624704"/>
    <w:rsid w:val="0062491F"/>
    <w:rsid w:val="006249EE"/>
    <w:rsid w:val="00624AFB"/>
    <w:rsid w:val="00624D21"/>
    <w:rsid w:val="00624DBE"/>
    <w:rsid w:val="00624E0B"/>
    <w:rsid w:val="00625477"/>
    <w:rsid w:val="00625F0D"/>
    <w:rsid w:val="006266CB"/>
    <w:rsid w:val="00626C5C"/>
    <w:rsid w:val="00626C97"/>
    <w:rsid w:val="0062700A"/>
    <w:rsid w:val="0062707B"/>
    <w:rsid w:val="00627A5B"/>
    <w:rsid w:val="006302B5"/>
    <w:rsid w:val="0063042C"/>
    <w:rsid w:val="006305F6"/>
    <w:rsid w:val="00630794"/>
    <w:rsid w:val="0063144D"/>
    <w:rsid w:val="006316FA"/>
    <w:rsid w:val="006327E2"/>
    <w:rsid w:val="0063352B"/>
    <w:rsid w:val="00633F35"/>
    <w:rsid w:val="006347D1"/>
    <w:rsid w:val="006354A1"/>
    <w:rsid w:val="00635718"/>
    <w:rsid w:val="00635899"/>
    <w:rsid w:val="00635BD6"/>
    <w:rsid w:val="006362E9"/>
    <w:rsid w:val="006364B4"/>
    <w:rsid w:val="0063651C"/>
    <w:rsid w:val="0063693D"/>
    <w:rsid w:val="00636A48"/>
    <w:rsid w:val="00636C0A"/>
    <w:rsid w:val="00636F82"/>
    <w:rsid w:val="006375DF"/>
    <w:rsid w:val="00637E23"/>
    <w:rsid w:val="00640119"/>
    <w:rsid w:val="00640251"/>
    <w:rsid w:val="00640EAF"/>
    <w:rsid w:val="00640F7D"/>
    <w:rsid w:val="006418A4"/>
    <w:rsid w:val="00641EB2"/>
    <w:rsid w:val="006423D7"/>
    <w:rsid w:val="006428D9"/>
    <w:rsid w:val="00642C00"/>
    <w:rsid w:val="00643A8F"/>
    <w:rsid w:val="00644114"/>
    <w:rsid w:val="00644D19"/>
    <w:rsid w:val="00644E81"/>
    <w:rsid w:val="006450DE"/>
    <w:rsid w:val="00645344"/>
    <w:rsid w:val="0064580A"/>
    <w:rsid w:val="00645A2A"/>
    <w:rsid w:val="00645C15"/>
    <w:rsid w:val="00646977"/>
    <w:rsid w:val="006473C3"/>
    <w:rsid w:val="006475AF"/>
    <w:rsid w:val="006477A7"/>
    <w:rsid w:val="006479F0"/>
    <w:rsid w:val="00647AEF"/>
    <w:rsid w:val="00647B8B"/>
    <w:rsid w:val="006502C5"/>
    <w:rsid w:val="00650627"/>
    <w:rsid w:val="006509E1"/>
    <w:rsid w:val="00650E55"/>
    <w:rsid w:val="00650F71"/>
    <w:rsid w:val="0065122C"/>
    <w:rsid w:val="006527EA"/>
    <w:rsid w:val="006534E6"/>
    <w:rsid w:val="00653653"/>
    <w:rsid w:val="00653757"/>
    <w:rsid w:val="0065415F"/>
    <w:rsid w:val="00654981"/>
    <w:rsid w:val="0065629B"/>
    <w:rsid w:val="006564ED"/>
    <w:rsid w:val="006571A0"/>
    <w:rsid w:val="00657681"/>
    <w:rsid w:val="00657965"/>
    <w:rsid w:val="00657D2A"/>
    <w:rsid w:val="006600F7"/>
    <w:rsid w:val="0066016D"/>
    <w:rsid w:val="00660640"/>
    <w:rsid w:val="006611BF"/>
    <w:rsid w:val="00661B6E"/>
    <w:rsid w:val="00662D85"/>
    <w:rsid w:val="00663469"/>
    <w:rsid w:val="006644EB"/>
    <w:rsid w:val="00664DD2"/>
    <w:rsid w:val="00665207"/>
    <w:rsid w:val="00665267"/>
    <w:rsid w:val="0066573D"/>
    <w:rsid w:val="006666A6"/>
    <w:rsid w:val="00666877"/>
    <w:rsid w:val="006672D8"/>
    <w:rsid w:val="0066764F"/>
    <w:rsid w:val="00667832"/>
    <w:rsid w:val="0067017C"/>
    <w:rsid w:val="0067019C"/>
    <w:rsid w:val="006705B1"/>
    <w:rsid w:val="00670743"/>
    <w:rsid w:val="00670AC0"/>
    <w:rsid w:val="00670C88"/>
    <w:rsid w:val="00670E33"/>
    <w:rsid w:val="00670E8F"/>
    <w:rsid w:val="00671222"/>
    <w:rsid w:val="006712B4"/>
    <w:rsid w:val="00671E75"/>
    <w:rsid w:val="00672544"/>
    <w:rsid w:val="00673381"/>
    <w:rsid w:val="00673AEA"/>
    <w:rsid w:val="00673BF3"/>
    <w:rsid w:val="00673CC7"/>
    <w:rsid w:val="00673D63"/>
    <w:rsid w:val="0067450F"/>
    <w:rsid w:val="00674AAE"/>
    <w:rsid w:val="00674F8E"/>
    <w:rsid w:val="00674FD4"/>
    <w:rsid w:val="00675093"/>
    <w:rsid w:val="006750C8"/>
    <w:rsid w:val="006758EB"/>
    <w:rsid w:val="006762E4"/>
    <w:rsid w:val="006764BA"/>
    <w:rsid w:val="00676D88"/>
    <w:rsid w:val="00677639"/>
    <w:rsid w:val="0067792C"/>
    <w:rsid w:val="00677A96"/>
    <w:rsid w:val="00677B12"/>
    <w:rsid w:val="00677CE7"/>
    <w:rsid w:val="00677E19"/>
    <w:rsid w:val="006804B7"/>
    <w:rsid w:val="00680507"/>
    <w:rsid w:val="0068082B"/>
    <w:rsid w:val="0068115F"/>
    <w:rsid w:val="0068143B"/>
    <w:rsid w:val="006817D6"/>
    <w:rsid w:val="00682218"/>
    <w:rsid w:val="006825B4"/>
    <w:rsid w:val="00682A94"/>
    <w:rsid w:val="00682C87"/>
    <w:rsid w:val="00682CC2"/>
    <w:rsid w:val="00683503"/>
    <w:rsid w:val="00683AA6"/>
    <w:rsid w:val="00684F6E"/>
    <w:rsid w:val="006857C2"/>
    <w:rsid w:val="00685CAD"/>
    <w:rsid w:val="0068719F"/>
    <w:rsid w:val="00687BA3"/>
    <w:rsid w:val="00687E02"/>
    <w:rsid w:val="00687EED"/>
    <w:rsid w:val="006902A9"/>
    <w:rsid w:val="006905B3"/>
    <w:rsid w:val="006907ED"/>
    <w:rsid w:val="00690A2B"/>
    <w:rsid w:val="00690A30"/>
    <w:rsid w:val="00690C09"/>
    <w:rsid w:val="00690CEB"/>
    <w:rsid w:val="006916F2"/>
    <w:rsid w:val="00692804"/>
    <w:rsid w:val="00692C35"/>
    <w:rsid w:val="00692C4C"/>
    <w:rsid w:val="00693C53"/>
    <w:rsid w:val="0069451E"/>
    <w:rsid w:val="00695663"/>
    <w:rsid w:val="00695BBC"/>
    <w:rsid w:val="00696341"/>
    <w:rsid w:val="00696BD9"/>
    <w:rsid w:val="00696C09"/>
    <w:rsid w:val="0069712C"/>
    <w:rsid w:val="00697C2F"/>
    <w:rsid w:val="006A00D4"/>
    <w:rsid w:val="006A087C"/>
    <w:rsid w:val="006A178C"/>
    <w:rsid w:val="006A183F"/>
    <w:rsid w:val="006A1D9F"/>
    <w:rsid w:val="006A2C87"/>
    <w:rsid w:val="006A35F9"/>
    <w:rsid w:val="006A38C3"/>
    <w:rsid w:val="006A3928"/>
    <w:rsid w:val="006A3ABC"/>
    <w:rsid w:val="006A4560"/>
    <w:rsid w:val="006A45D1"/>
    <w:rsid w:val="006A46BE"/>
    <w:rsid w:val="006A4CA1"/>
    <w:rsid w:val="006A517C"/>
    <w:rsid w:val="006A5185"/>
    <w:rsid w:val="006A5FF9"/>
    <w:rsid w:val="006A60BB"/>
    <w:rsid w:val="006A6B33"/>
    <w:rsid w:val="006A7FFB"/>
    <w:rsid w:val="006B0248"/>
    <w:rsid w:val="006B062C"/>
    <w:rsid w:val="006B0F1D"/>
    <w:rsid w:val="006B11FF"/>
    <w:rsid w:val="006B150F"/>
    <w:rsid w:val="006B2085"/>
    <w:rsid w:val="006B28ED"/>
    <w:rsid w:val="006B2DB5"/>
    <w:rsid w:val="006B2EF7"/>
    <w:rsid w:val="006B308C"/>
    <w:rsid w:val="006B35B9"/>
    <w:rsid w:val="006B40C8"/>
    <w:rsid w:val="006B6D1C"/>
    <w:rsid w:val="006B6F48"/>
    <w:rsid w:val="006B77C0"/>
    <w:rsid w:val="006C0956"/>
    <w:rsid w:val="006C0A89"/>
    <w:rsid w:val="006C14B9"/>
    <w:rsid w:val="006C189F"/>
    <w:rsid w:val="006C2930"/>
    <w:rsid w:val="006C2D18"/>
    <w:rsid w:val="006C3581"/>
    <w:rsid w:val="006C37D7"/>
    <w:rsid w:val="006C42C1"/>
    <w:rsid w:val="006C4311"/>
    <w:rsid w:val="006C4379"/>
    <w:rsid w:val="006C4839"/>
    <w:rsid w:val="006C4921"/>
    <w:rsid w:val="006C4947"/>
    <w:rsid w:val="006C4CC6"/>
    <w:rsid w:val="006C5272"/>
    <w:rsid w:val="006C5705"/>
    <w:rsid w:val="006C59F4"/>
    <w:rsid w:val="006C5B25"/>
    <w:rsid w:val="006C5FDB"/>
    <w:rsid w:val="006C67B2"/>
    <w:rsid w:val="006C6870"/>
    <w:rsid w:val="006C6929"/>
    <w:rsid w:val="006C7137"/>
    <w:rsid w:val="006C769F"/>
    <w:rsid w:val="006C77D6"/>
    <w:rsid w:val="006D02A9"/>
    <w:rsid w:val="006D03BB"/>
    <w:rsid w:val="006D079C"/>
    <w:rsid w:val="006D18BE"/>
    <w:rsid w:val="006D2082"/>
    <w:rsid w:val="006D26FC"/>
    <w:rsid w:val="006D281F"/>
    <w:rsid w:val="006D2871"/>
    <w:rsid w:val="006D2DC1"/>
    <w:rsid w:val="006D3014"/>
    <w:rsid w:val="006D3702"/>
    <w:rsid w:val="006D3A34"/>
    <w:rsid w:val="006D4686"/>
    <w:rsid w:val="006D49A4"/>
    <w:rsid w:val="006D4D78"/>
    <w:rsid w:val="006D5326"/>
    <w:rsid w:val="006D562F"/>
    <w:rsid w:val="006D584A"/>
    <w:rsid w:val="006D5882"/>
    <w:rsid w:val="006D62E4"/>
    <w:rsid w:val="006E041B"/>
    <w:rsid w:val="006E0581"/>
    <w:rsid w:val="006E0812"/>
    <w:rsid w:val="006E0D4F"/>
    <w:rsid w:val="006E1AC2"/>
    <w:rsid w:val="006E1E47"/>
    <w:rsid w:val="006E2579"/>
    <w:rsid w:val="006E2B2A"/>
    <w:rsid w:val="006E3861"/>
    <w:rsid w:val="006E3A2E"/>
    <w:rsid w:val="006E3AA3"/>
    <w:rsid w:val="006E3E6E"/>
    <w:rsid w:val="006E3F4E"/>
    <w:rsid w:val="006E4C95"/>
    <w:rsid w:val="006E5CEE"/>
    <w:rsid w:val="006E6015"/>
    <w:rsid w:val="006E6126"/>
    <w:rsid w:val="006E61FF"/>
    <w:rsid w:val="006E622F"/>
    <w:rsid w:val="006E682D"/>
    <w:rsid w:val="006E6BDE"/>
    <w:rsid w:val="006E6EDF"/>
    <w:rsid w:val="006E6FAB"/>
    <w:rsid w:val="006E6FBE"/>
    <w:rsid w:val="006E7033"/>
    <w:rsid w:val="006E756F"/>
    <w:rsid w:val="006E7629"/>
    <w:rsid w:val="006E7D2B"/>
    <w:rsid w:val="006F025F"/>
    <w:rsid w:val="006F0563"/>
    <w:rsid w:val="006F05F2"/>
    <w:rsid w:val="006F1036"/>
    <w:rsid w:val="006F1B84"/>
    <w:rsid w:val="006F1C7B"/>
    <w:rsid w:val="006F2393"/>
    <w:rsid w:val="006F23A6"/>
    <w:rsid w:val="006F2406"/>
    <w:rsid w:val="006F26B5"/>
    <w:rsid w:val="006F47EF"/>
    <w:rsid w:val="006F49DD"/>
    <w:rsid w:val="006F4D69"/>
    <w:rsid w:val="006F5404"/>
    <w:rsid w:val="006F5A67"/>
    <w:rsid w:val="006F5BD0"/>
    <w:rsid w:val="006F5D39"/>
    <w:rsid w:val="006F7125"/>
    <w:rsid w:val="0070084C"/>
    <w:rsid w:val="007016D7"/>
    <w:rsid w:val="00701DC4"/>
    <w:rsid w:val="0070274D"/>
    <w:rsid w:val="00702D60"/>
    <w:rsid w:val="00703116"/>
    <w:rsid w:val="00703A1E"/>
    <w:rsid w:val="00703A4F"/>
    <w:rsid w:val="00704251"/>
    <w:rsid w:val="00704885"/>
    <w:rsid w:val="00704B9A"/>
    <w:rsid w:val="007061E7"/>
    <w:rsid w:val="00706677"/>
    <w:rsid w:val="00706F09"/>
    <w:rsid w:val="00707076"/>
    <w:rsid w:val="007071C9"/>
    <w:rsid w:val="007073E5"/>
    <w:rsid w:val="00707422"/>
    <w:rsid w:val="00707429"/>
    <w:rsid w:val="00707909"/>
    <w:rsid w:val="00707FF9"/>
    <w:rsid w:val="00710133"/>
    <w:rsid w:val="0071018A"/>
    <w:rsid w:val="007103A7"/>
    <w:rsid w:val="0071059C"/>
    <w:rsid w:val="00710818"/>
    <w:rsid w:val="00710BC2"/>
    <w:rsid w:val="00710FC0"/>
    <w:rsid w:val="007110C3"/>
    <w:rsid w:val="00712942"/>
    <w:rsid w:val="007130A6"/>
    <w:rsid w:val="00713A8B"/>
    <w:rsid w:val="00714185"/>
    <w:rsid w:val="007141A8"/>
    <w:rsid w:val="00714554"/>
    <w:rsid w:val="00714843"/>
    <w:rsid w:val="007149D5"/>
    <w:rsid w:val="0071532A"/>
    <w:rsid w:val="00715A1D"/>
    <w:rsid w:val="007161EE"/>
    <w:rsid w:val="007168E1"/>
    <w:rsid w:val="00717FA9"/>
    <w:rsid w:val="00720038"/>
    <w:rsid w:val="00720068"/>
    <w:rsid w:val="0072012A"/>
    <w:rsid w:val="00721900"/>
    <w:rsid w:val="007224B5"/>
    <w:rsid w:val="00722FAC"/>
    <w:rsid w:val="0072332F"/>
    <w:rsid w:val="0072337E"/>
    <w:rsid w:val="0072349F"/>
    <w:rsid w:val="007235BD"/>
    <w:rsid w:val="00723D7D"/>
    <w:rsid w:val="00723DDA"/>
    <w:rsid w:val="0072405D"/>
    <w:rsid w:val="00724CC2"/>
    <w:rsid w:val="00725579"/>
    <w:rsid w:val="007255A8"/>
    <w:rsid w:val="00725723"/>
    <w:rsid w:val="007259BA"/>
    <w:rsid w:val="00725A93"/>
    <w:rsid w:val="00725B02"/>
    <w:rsid w:val="00725B8B"/>
    <w:rsid w:val="00725B91"/>
    <w:rsid w:val="00725BDC"/>
    <w:rsid w:val="007261B3"/>
    <w:rsid w:val="007268FA"/>
    <w:rsid w:val="00726A2B"/>
    <w:rsid w:val="00726D8F"/>
    <w:rsid w:val="00726E39"/>
    <w:rsid w:val="007272F8"/>
    <w:rsid w:val="007277CE"/>
    <w:rsid w:val="00730F2B"/>
    <w:rsid w:val="007314B1"/>
    <w:rsid w:val="00731E10"/>
    <w:rsid w:val="007325A1"/>
    <w:rsid w:val="00732A8E"/>
    <w:rsid w:val="00733892"/>
    <w:rsid w:val="007339A9"/>
    <w:rsid w:val="007339E4"/>
    <w:rsid w:val="00733DE9"/>
    <w:rsid w:val="00734A1D"/>
    <w:rsid w:val="007351F2"/>
    <w:rsid w:val="00735B33"/>
    <w:rsid w:val="00736DB0"/>
    <w:rsid w:val="00737557"/>
    <w:rsid w:val="007375F5"/>
    <w:rsid w:val="0073790A"/>
    <w:rsid w:val="00737A3E"/>
    <w:rsid w:val="00740121"/>
    <w:rsid w:val="00740B7F"/>
    <w:rsid w:val="00740BF5"/>
    <w:rsid w:val="00741A49"/>
    <w:rsid w:val="00742939"/>
    <w:rsid w:val="00742F2F"/>
    <w:rsid w:val="007432D2"/>
    <w:rsid w:val="00743568"/>
    <w:rsid w:val="00743F64"/>
    <w:rsid w:val="007441BC"/>
    <w:rsid w:val="007444D2"/>
    <w:rsid w:val="00744C0C"/>
    <w:rsid w:val="00744FE7"/>
    <w:rsid w:val="00745106"/>
    <w:rsid w:val="007451ED"/>
    <w:rsid w:val="00745FA3"/>
    <w:rsid w:val="007468A6"/>
    <w:rsid w:val="0074693E"/>
    <w:rsid w:val="00746B9C"/>
    <w:rsid w:val="00746E6D"/>
    <w:rsid w:val="00747661"/>
    <w:rsid w:val="00747A7E"/>
    <w:rsid w:val="00750BBA"/>
    <w:rsid w:val="00750D11"/>
    <w:rsid w:val="00750D4F"/>
    <w:rsid w:val="0075316D"/>
    <w:rsid w:val="00753618"/>
    <w:rsid w:val="007539CB"/>
    <w:rsid w:val="00753C02"/>
    <w:rsid w:val="00754334"/>
    <w:rsid w:val="00754E1E"/>
    <w:rsid w:val="007555EA"/>
    <w:rsid w:val="007556E1"/>
    <w:rsid w:val="00756237"/>
    <w:rsid w:val="007569A2"/>
    <w:rsid w:val="00756D12"/>
    <w:rsid w:val="00756F02"/>
    <w:rsid w:val="00756FB5"/>
    <w:rsid w:val="00757A9D"/>
    <w:rsid w:val="007602D0"/>
    <w:rsid w:val="00760508"/>
    <w:rsid w:val="0076054F"/>
    <w:rsid w:val="00761B4E"/>
    <w:rsid w:val="00761D8B"/>
    <w:rsid w:val="007625E2"/>
    <w:rsid w:val="00762DB8"/>
    <w:rsid w:val="007631A6"/>
    <w:rsid w:val="00763204"/>
    <w:rsid w:val="00763C4E"/>
    <w:rsid w:val="0076422F"/>
    <w:rsid w:val="00764A07"/>
    <w:rsid w:val="00764C42"/>
    <w:rsid w:val="00764D4A"/>
    <w:rsid w:val="00764FB1"/>
    <w:rsid w:val="00765569"/>
    <w:rsid w:val="007659C1"/>
    <w:rsid w:val="00766045"/>
    <w:rsid w:val="007669A6"/>
    <w:rsid w:val="00766C94"/>
    <w:rsid w:val="00766EDF"/>
    <w:rsid w:val="007674FA"/>
    <w:rsid w:val="007677F1"/>
    <w:rsid w:val="007704A2"/>
    <w:rsid w:val="007711E8"/>
    <w:rsid w:val="00771221"/>
    <w:rsid w:val="007712C0"/>
    <w:rsid w:val="00771B71"/>
    <w:rsid w:val="007720C7"/>
    <w:rsid w:val="0077225A"/>
    <w:rsid w:val="007723A3"/>
    <w:rsid w:val="0077247B"/>
    <w:rsid w:val="007724D7"/>
    <w:rsid w:val="00772EDB"/>
    <w:rsid w:val="00773349"/>
    <w:rsid w:val="0077420D"/>
    <w:rsid w:val="007746EA"/>
    <w:rsid w:val="00775163"/>
    <w:rsid w:val="007753FA"/>
    <w:rsid w:val="007754C1"/>
    <w:rsid w:val="007763D6"/>
    <w:rsid w:val="007770C1"/>
    <w:rsid w:val="00777160"/>
    <w:rsid w:val="0077727C"/>
    <w:rsid w:val="007800B8"/>
    <w:rsid w:val="007801D8"/>
    <w:rsid w:val="00780FA0"/>
    <w:rsid w:val="00780FFA"/>
    <w:rsid w:val="0078190D"/>
    <w:rsid w:val="00782A6F"/>
    <w:rsid w:val="00782CFD"/>
    <w:rsid w:val="00783382"/>
    <w:rsid w:val="00783562"/>
    <w:rsid w:val="00783979"/>
    <w:rsid w:val="00783BB8"/>
    <w:rsid w:val="00783D73"/>
    <w:rsid w:val="00784D7F"/>
    <w:rsid w:val="00784EB1"/>
    <w:rsid w:val="007856BC"/>
    <w:rsid w:val="00785AC8"/>
    <w:rsid w:val="00785E78"/>
    <w:rsid w:val="007872A6"/>
    <w:rsid w:val="007877FA"/>
    <w:rsid w:val="0078795F"/>
    <w:rsid w:val="0079091D"/>
    <w:rsid w:val="00790957"/>
    <w:rsid w:val="0079103A"/>
    <w:rsid w:val="007912C7"/>
    <w:rsid w:val="0079199C"/>
    <w:rsid w:val="00791B01"/>
    <w:rsid w:val="00792557"/>
    <w:rsid w:val="00792A16"/>
    <w:rsid w:val="00792F25"/>
    <w:rsid w:val="00793953"/>
    <w:rsid w:val="007941FC"/>
    <w:rsid w:val="00794778"/>
    <w:rsid w:val="00794E41"/>
    <w:rsid w:val="007952BA"/>
    <w:rsid w:val="007956B2"/>
    <w:rsid w:val="00795C91"/>
    <w:rsid w:val="007962B6"/>
    <w:rsid w:val="00796F46"/>
    <w:rsid w:val="00797552"/>
    <w:rsid w:val="007976DC"/>
    <w:rsid w:val="00797B8D"/>
    <w:rsid w:val="007A000F"/>
    <w:rsid w:val="007A0704"/>
    <w:rsid w:val="007A0BF3"/>
    <w:rsid w:val="007A0F6E"/>
    <w:rsid w:val="007A14AC"/>
    <w:rsid w:val="007A1892"/>
    <w:rsid w:val="007A1A71"/>
    <w:rsid w:val="007A1F29"/>
    <w:rsid w:val="007A2961"/>
    <w:rsid w:val="007A298E"/>
    <w:rsid w:val="007A2B0E"/>
    <w:rsid w:val="007A2B23"/>
    <w:rsid w:val="007A2B8E"/>
    <w:rsid w:val="007A2BE6"/>
    <w:rsid w:val="007A3295"/>
    <w:rsid w:val="007A3562"/>
    <w:rsid w:val="007A424D"/>
    <w:rsid w:val="007A4414"/>
    <w:rsid w:val="007A4655"/>
    <w:rsid w:val="007A4A0C"/>
    <w:rsid w:val="007A4F75"/>
    <w:rsid w:val="007A4F7A"/>
    <w:rsid w:val="007A6688"/>
    <w:rsid w:val="007A6DFF"/>
    <w:rsid w:val="007A75F1"/>
    <w:rsid w:val="007A76B4"/>
    <w:rsid w:val="007A7931"/>
    <w:rsid w:val="007B02EC"/>
    <w:rsid w:val="007B04C9"/>
    <w:rsid w:val="007B0CB2"/>
    <w:rsid w:val="007B207E"/>
    <w:rsid w:val="007B23E4"/>
    <w:rsid w:val="007B27C4"/>
    <w:rsid w:val="007B2D14"/>
    <w:rsid w:val="007B36CD"/>
    <w:rsid w:val="007B3960"/>
    <w:rsid w:val="007B40EA"/>
    <w:rsid w:val="007B49CA"/>
    <w:rsid w:val="007B546F"/>
    <w:rsid w:val="007B547B"/>
    <w:rsid w:val="007B5F5A"/>
    <w:rsid w:val="007B6532"/>
    <w:rsid w:val="007B65C2"/>
    <w:rsid w:val="007B69F6"/>
    <w:rsid w:val="007B6B45"/>
    <w:rsid w:val="007B6CBA"/>
    <w:rsid w:val="007B6F94"/>
    <w:rsid w:val="007B707E"/>
    <w:rsid w:val="007B77C2"/>
    <w:rsid w:val="007C020A"/>
    <w:rsid w:val="007C0408"/>
    <w:rsid w:val="007C1A4E"/>
    <w:rsid w:val="007C1E5B"/>
    <w:rsid w:val="007C20C6"/>
    <w:rsid w:val="007C22CB"/>
    <w:rsid w:val="007C2C2B"/>
    <w:rsid w:val="007C3543"/>
    <w:rsid w:val="007C4769"/>
    <w:rsid w:val="007C52EE"/>
    <w:rsid w:val="007C540B"/>
    <w:rsid w:val="007C5E12"/>
    <w:rsid w:val="007C5ECF"/>
    <w:rsid w:val="007C6213"/>
    <w:rsid w:val="007C6278"/>
    <w:rsid w:val="007C634E"/>
    <w:rsid w:val="007C64E9"/>
    <w:rsid w:val="007C64FC"/>
    <w:rsid w:val="007C670F"/>
    <w:rsid w:val="007C6885"/>
    <w:rsid w:val="007C6A7C"/>
    <w:rsid w:val="007C6D6D"/>
    <w:rsid w:val="007C6F20"/>
    <w:rsid w:val="007C7287"/>
    <w:rsid w:val="007C750E"/>
    <w:rsid w:val="007C7909"/>
    <w:rsid w:val="007C7ADD"/>
    <w:rsid w:val="007D02C5"/>
    <w:rsid w:val="007D0EF3"/>
    <w:rsid w:val="007D21C0"/>
    <w:rsid w:val="007D291D"/>
    <w:rsid w:val="007D2B31"/>
    <w:rsid w:val="007D2B64"/>
    <w:rsid w:val="007D303D"/>
    <w:rsid w:val="007D314C"/>
    <w:rsid w:val="007D3370"/>
    <w:rsid w:val="007D33DB"/>
    <w:rsid w:val="007D379C"/>
    <w:rsid w:val="007D40C9"/>
    <w:rsid w:val="007D41C6"/>
    <w:rsid w:val="007D495F"/>
    <w:rsid w:val="007D4BF8"/>
    <w:rsid w:val="007D5076"/>
    <w:rsid w:val="007D572D"/>
    <w:rsid w:val="007D57EC"/>
    <w:rsid w:val="007D5817"/>
    <w:rsid w:val="007D5C77"/>
    <w:rsid w:val="007D5CEA"/>
    <w:rsid w:val="007D62A5"/>
    <w:rsid w:val="007D6657"/>
    <w:rsid w:val="007D66C5"/>
    <w:rsid w:val="007D716F"/>
    <w:rsid w:val="007D7354"/>
    <w:rsid w:val="007D78F6"/>
    <w:rsid w:val="007D7CC2"/>
    <w:rsid w:val="007E0839"/>
    <w:rsid w:val="007E1671"/>
    <w:rsid w:val="007E1850"/>
    <w:rsid w:val="007E1F60"/>
    <w:rsid w:val="007E2BC6"/>
    <w:rsid w:val="007E3222"/>
    <w:rsid w:val="007E3E3F"/>
    <w:rsid w:val="007E3F75"/>
    <w:rsid w:val="007E3FAB"/>
    <w:rsid w:val="007E4349"/>
    <w:rsid w:val="007E45CE"/>
    <w:rsid w:val="007E49C4"/>
    <w:rsid w:val="007E4F35"/>
    <w:rsid w:val="007E5046"/>
    <w:rsid w:val="007E51DC"/>
    <w:rsid w:val="007E61A0"/>
    <w:rsid w:val="007E6891"/>
    <w:rsid w:val="007E721A"/>
    <w:rsid w:val="007E785B"/>
    <w:rsid w:val="007E7C0A"/>
    <w:rsid w:val="007E7C81"/>
    <w:rsid w:val="007F0225"/>
    <w:rsid w:val="007F0385"/>
    <w:rsid w:val="007F0794"/>
    <w:rsid w:val="007F0C06"/>
    <w:rsid w:val="007F0C92"/>
    <w:rsid w:val="007F0EEE"/>
    <w:rsid w:val="007F0F76"/>
    <w:rsid w:val="007F135F"/>
    <w:rsid w:val="007F1C8C"/>
    <w:rsid w:val="007F2CE1"/>
    <w:rsid w:val="007F34EC"/>
    <w:rsid w:val="007F3856"/>
    <w:rsid w:val="007F3C40"/>
    <w:rsid w:val="007F427C"/>
    <w:rsid w:val="007F44C4"/>
    <w:rsid w:val="007F46CF"/>
    <w:rsid w:val="007F472E"/>
    <w:rsid w:val="007F4C2A"/>
    <w:rsid w:val="007F5146"/>
    <w:rsid w:val="007F5964"/>
    <w:rsid w:val="007F61F4"/>
    <w:rsid w:val="007F6635"/>
    <w:rsid w:val="007F6778"/>
    <w:rsid w:val="007F7119"/>
    <w:rsid w:val="007F7D95"/>
    <w:rsid w:val="0080066D"/>
    <w:rsid w:val="00800972"/>
    <w:rsid w:val="00800B62"/>
    <w:rsid w:val="00800C82"/>
    <w:rsid w:val="00801364"/>
    <w:rsid w:val="00801788"/>
    <w:rsid w:val="0080247D"/>
    <w:rsid w:val="0080377F"/>
    <w:rsid w:val="00803BBB"/>
    <w:rsid w:val="00803FFD"/>
    <w:rsid w:val="00804616"/>
    <w:rsid w:val="00804B3F"/>
    <w:rsid w:val="008056AF"/>
    <w:rsid w:val="0080587B"/>
    <w:rsid w:val="008058C9"/>
    <w:rsid w:val="0080639B"/>
    <w:rsid w:val="00806701"/>
    <w:rsid w:val="00806C81"/>
    <w:rsid w:val="00806D9E"/>
    <w:rsid w:val="0080706D"/>
    <w:rsid w:val="00807F09"/>
    <w:rsid w:val="00810402"/>
    <w:rsid w:val="008121A0"/>
    <w:rsid w:val="008121F1"/>
    <w:rsid w:val="00812219"/>
    <w:rsid w:val="00812355"/>
    <w:rsid w:val="0081243C"/>
    <w:rsid w:val="00812548"/>
    <w:rsid w:val="00812E93"/>
    <w:rsid w:val="00813F46"/>
    <w:rsid w:val="008142D3"/>
    <w:rsid w:val="0081498A"/>
    <w:rsid w:val="00814A18"/>
    <w:rsid w:val="00814C93"/>
    <w:rsid w:val="00814E8B"/>
    <w:rsid w:val="00814F10"/>
    <w:rsid w:val="00815019"/>
    <w:rsid w:val="0081599F"/>
    <w:rsid w:val="00815B36"/>
    <w:rsid w:val="00815C92"/>
    <w:rsid w:val="00815DA9"/>
    <w:rsid w:val="0081600D"/>
    <w:rsid w:val="008160B2"/>
    <w:rsid w:val="00817243"/>
    <w:rsid w:val="00821516"/>
    <w:rsid w:val="00821529"/>
    <w:rsid w:val="00821A79"/>
    <w:rsid w:val="00822307"/>
    <w:rsid w:val="00822414"/>
    <w:rsid w:val="0082266A"/>
    <w:rsid w:val="00822E41"/>
    <w:rsid w:val="00823591"/>
    <w:rsid w:val="008241C4"/>
    <w:rsid w:val="0082452E"/>
    <w:rsid w:val="00824774"/>
    <w:rsid w:val="008249EC"/>
    <w:rsid w:val="00827370"/>
    <w:rsid w:val="008274C3"/>
    <w:rsid w:val="008274CA"/>
    <w:rsid w:val="0082754F"/>
    <w:rsid w:val="00827639"/>
    <w:rsid w:val="00827960"/>
    <w:rsid w:val="00827B31"/>
    <w:rsid w:val="00827CEC"/>
    <w:rsid w:val="0083033E"/>
    <w:rsid w:val="008312DE"/>
    <w:rsid w:val="00831BCF"/>
    <w:rsid w:val="008320FF"/>
    <w:rsid w:val="00832411"/>
    <w:rsid w:val="008325CB"/>
    <w:rsid w:val="00832745"/>
    <w:rsid w:val="00833185"/>
    <w:rsid w:val="0083338D"/>
    <w:rsid w:val="0083387C"/>
    <w:rsid w:val="0083418E"/>
    <w:rsid w:val="008357B4"/>
    <w:rsid w:val="008362D2"/>
    <w:rsid w:val="00836A83"/>
    <w:rsid w:val="00840693"/>
    <w:rsid w:val="00840ACA"/>
    <w:rsid w:val="00841519"/>
    <w:rsid w:val="00841A3F"/>
    <w:rsid w:val="00841EB9"/>
    <w:rsid w:val="0084224D"/>
    <w:rsid w:val="008422EF"/>
    <w:rsid w:val="00842958"/>
    <w:rsid w:val="00844595"/>
    <w:rsid w:val="00844788"/>
    <w:rsid w:val="00844CB9"/>
    <w:rsid w:val="00844D39"/>
    <w:rsid w:val="0084518C"/>
    <w:rsid w:val="008455BA"/>
    <w:rsid w:val="00845615"/>
    <w:rsid w:val="00846693"/>
    <w:rsid w:val="008471C1"/>
    <w:rsid w:val="008475DD"/>
    <w:rsid w:val="00847E57"/>
    <w:rsid w:val="00847FB8"/>
    <w:rsid w:val="00850062"/>
    <w:rsid w:val="0085018C"/>
    <w:rsid w:val="0085093F"/>
    <w:rsid w:val="0085098D"/>
    <w:rsid w:val="00850C8D"/>
    <w:rsid w:val="0085103F"/>
    <w:rsid w:val="00851B14"/>
    <w:rsid w:val="00852531"/>
    <w:rsid w:val="00853B1E"/>
    <w:rsid w:val="0085494C"/>
    <w:rsid w:val="00854CE1"/>
    <w:rsid w:val="0085508E"/>
    <w:rsid w:val="00856054"/>
    <w:rsid w:val="00856497"/>
    <w:rsid w:val="00856EA6"/>
    <w:rsid w:val="00857453"/>
    <w:rsid w:val="0085758A"/>
    <w:rsid w:val="008575C3"/>
    <w:rsid w:val="0086052C"/>
    <w:rsid w:val="008605E3"/>
    <w:rsid w:val="0086074D"/>
    <w:rsid w:val="008608AE"/>
    <w:rsid w:val="00861254"/>
    <w:rsid w:val="008618EF"/>
    <w:rsid w:val="0086195F"/>
    <w:rsid w:val="008619B8"/>
    <w:rsid w:val="00861FAF"/>
    <w:rsid w:val="0086238D"/>
    <w:rsid w:val="00862B03"/>
    <w:rsid w:val="00862B95"/>
    <w:rsid w:val="00862EDC"/>
    <w:rsid w:val="00862FD9"/>
    <w:rsid w:val="008631FA"/>
    <w:rsid w:val="0086336B"/>
    <w:rsid w:val="00863D22"/>
    <w:rsid w:val="00863DCD"/>
    <w:rsid w:val="00863E20"/>
    <w:rsid w:val="00863EBB"/>
    <w:rsid w:val="00864100"/>
    <w:rsid w:val="00864253"/>
    <w:rsid w:val="0086451E"/>
    <w:rsid w:val="00864987"/>
    <w:rsid w:val="00864ACA"/>
    <w:rsid w:val="00865017"/>
    <w:rsid w:val="008653DA"/>
    <w:rsid w:val="00865481"/>
    <w:rsid w:val="008657B4"/>
    <w:rsid w:val="0086596B"/>
    <w:rsid w:val="00865D6E"/>
    <w:rsid w:val="00866835"/>
    <w:rsid w:val="008670CD"/>
    <w:rsid w:val="008671E8"/>
    <w:rsid w:val="00867523"/>
    <w:rsid w:val="00867B74"/>
    <w:rsid w:val="0087005F"/>
    <w:rsid w:val="008703D6"/>
    <w:rsid w:val="00870804"/>
    <w:rsid w:val="008708A4"/>
    <w:rsid w:val="008719CE"/>
    <w:rsid w:val="008722C2"/>
    <w:rsid w:val="00872D42"/>
    <w:rsid w:val="00872D61"/>
    <w:rsid w:val="00872F92"/>
    <w:rsid w:val="00873067"/>
    <w:rsid w:val="00873505"/>
    <w:rsid w:val="00873B64"/>
    <w:rsid w:val="00874BF9"/>
    <w:rsid w:val="008753AA"/>
    <w:rsid w:val="00875583"/>
    <w:rsid w:val="00875612"/>
    <w:rsid w:val="00875B3E"/>
    <w:rsid w:val="00875C56"/>
    <w:rsid w:val="00875C78"/>
    <w:rsid w:val="00876D3C"/>
    <w:rsid w:val="00876F59"/>
    <w:rsid w:val="00876FB1"/>
    <w:rsid w:val="00877132"/>
    <w:rsid w:val="008776D8"/>
    <w:rsid w:val="0088035D"/>
    <w:rsid w:val="00880666"/>
    <w:rsid w:val="00880953"/>
    <w:rsid w:val="00880BBF"/>
    <w:rsid w:val="008819A3"/>
    <w:rsid w:val="008832F5"/>
    <w:rsid w:val="00883A23"/>
    <w:rsid w:val="00883C62"/>
    <w:rsid w:val="0088444A"/>
    <w:rsid w:val="00884C0C"/>
    <w:rsid w:val="0088541D"/>
    <w:rsid w:val="00886172"/>
    <w:rsid w:val="00886CB1"/>
    <w:rsid w:val="00887DCC"/>
    <w:rsid w:val="008901CA"/>
    <w:rsid w:val="00890DA7"/>
    <w:rsid w:val="0089136D"/>
    <w:rsid w:val="008914F1"/>
    <w:rsid w:val="008917C3"/>
    <w:rsid w:val="008918E5"/>
    <w:rsid w:val="00891A43"/>
    <w:rsid w:val="0089253E"/>
    <w:rsid w:val="00892736"/>
    <w:rsid w:val="00892774"/>
    <w:rsid w:val="00892E22"/>
    <w:rsid w:val="00893347"/>
    <w:rsid w:val="00893751"/>
    <w:rsid w:val="00893A24"/>
    <w:rsid w:val="00893D06"/>
    <w:rsid w:val="00894414"/>
    <w:rsid w:val="008948D3"/>
    <w:rsid w:val="00894D8D"/>
    <w:rsid w:val="00895462"/>
    <w:rsid w:val="00895A55"/>
    <w:rsid w:val="0089641E"/>
    <w:rsid w:val="008969C9"/>
    <w:rsid w:val="00896C49"/>
    <w:rsid w:val="00896EC5"/>
    <w:rsid w:val="008A17BF"/>
    <w:rsid w:val="008A228D"/>
    <w:rsid w:val="008A2629"/>
    <w:rsid w:val="008A2864"/>
    <w:rsid w:val="008A2EF0"/>
    <w:rsid w:val="008A332D"/>
    <w:rsid w:val="008A364A"/>
    <w:rsid w:val="008A3BFB"/>
    <w:rsid w:val="008A403F"/>
    <w:rsid w:val="008A424D"/>
    <w:rsid w:val="008A42DE"/>
    <w:rsid w:val="008A42FD"/>
    <w:rsid w:val="008A516B"/>
    <w:rsid w:val="008A59B7"/>
    <w:rsid w:val="008A5AB0"/>
    <w:rsid w:val="008A6663"/>
    <w:rsid w:val="008A66BB"/>
    <w:rsid w:val="008A68A2"/>
    <w:rsid w:val="008A6966"/>
    <w:rsid w:val="008A6EE2"/>
    <w:rsid w:val="008A6F8E"/>
    <w:rsid w:val="008A73AB"/>
    <w:rsid w:val="008A7570"/>
    <w:rsid w:val="008B0705"/>
    <w:rsid w:val="008B0D24"/>
    <w:rsid w:val="008B1CAB"/>
    <w:rsid w:val="008B229E"/>
    <w:rsid w:val="008B2A72"/>
    <w:rsid w:val="008B2A7F"/>
    <w:rsid w:val="008B2B23"/>
    <w:rsid w:val="008B2B2D"/>
    <w:rsid w:val="008B2E6E"/>
    <w:rsid w:val="008B31DA"/>
    <w:rsid w:val="008B3306"/>
    <w:rsid w:val="008B3374"/>
    <w:rsid w:val="008B37F5"/>
    <w:rsid w:val="008B3868"/>
    <w:rsid w:val="008B3C0C"/>
    <w:rsid w:val="008B42C4"/>
    <w:rsid w:val="008B514E"/>
    <w:rsid w:val="008B5610"/>
    <w:rsid w:val="008B666E"/>
    <w:rsid w:val="008B66C2"/>
    <w:rsid w:val="008B7262"/>
    <w:rsid w:val="008B7443"/>
    <w:rsid w:val="008B76A0"/>
    <w:rsid w:val="008B79E0"/>
    <w:rsid w:val="008C01AE"/>
    <w:rsid w:val="008C0ABA"/>
    <w:rsid w:val="008C1170"/>
    <w:rsid w:val="008C1187"/>
    <w:rsid w:val="008C1716"/>
    <w:rsid w:val="008C295A"/>
    <w:rsid w:val="008C2BAC"/>
    <w:rsid w:val="008C2D5D"/>
    <w:rsid w:val="008C2EE6"/>
    <w:rsid w:val="008C2F4E"/>
    <w:rsid w:val="008C332F"/>
    <w:rsid w:val="008C38E3"/>
    <w:rsid w:val="008C3A64"/>
    <w:rsid w:val="008C3ABC"/>
    <w:rsid w:val="008C3C96"/>
    <w:rsid w:val="008C41EA"/>
    <w:rsid w:val="008C459B"/>
    <w:rsid w:val="008C46A8"/>
    <w:rsid w:val="008C4E2A"/>
    <w:rsid w:val="008C7290"/>
    <w:rsid w:val="008C7774"/>
    <w:rsid w:val="008D098B"/>
    <w:rsid w:val="008D0A21"/>
    <w:rsid w:val="008D0BE5"/>
    <w:rsid w:val="008D18C9"/>
    <w:rsid w:val="008D1AB9"/>
    <w:rsid w:val="008D2008"/>
    <w:rsid w:val="008D235A"/>
    <w:rsid w:val="008D366D"/>
    <w:rsid w:val="008D3D5A"/>
    <w:rsid w:val="008D3E8F"/>
    <w:rsid w:val="008D4B16"/>
    <w:rsid w:val="008D4E26"/>
    <w:rsid w:val="008D536B"/>
    <w:rsid w:val="008D5BEB"/>
    <w:rsid w:val="008D6083"/>
    <w:rsid w:val="008D61AC"/>
    <w:rsid w:val="008D62FB"/>
    <w:rsid w:val="008D6A45"/>
    <w:rsid w:val="008D7595"/>
    <w:rsid w:val="008D7D4C"/>
    <w:rsid w:val="008D7E5C"/>
    <w:rsid w:val="008E022F"/>
    <w:rsid w:val="008E02BB"/>
    <w:rsid w:val="008E0579"/>
    <w:rsid w:val="008E0ADF"/>
    <w:rsid w:val="008E0B5E"/>
    <w:rsid w:val="008E0B88"/>
    <w:rsid w:val="008E1319"/>
    <w:rsid w:val="008E14E8"/>
    <w:rsid w:val="008E26CF"/>
    <w:rsid w:val="008E2F7F"/>
    <w:rsid w:val="008E3199"/>
    <w:rsid w:val="008E32EE"/>
    <w:rsid w:val="008E3525"/>
    <w:rsid w:val="008E3823"/>
    <w:rsid w:val="008E3A45"/>
    <w:rsid w:val="008E41CB"/>
    <w:rsid w:val="008E4898"/>
    <w:rsid w:val="008E4D9E"/>
    <w:rsid w:val="008E57C3"/>
    <w:rsid w:val="008E681F"/>
    <w:rsid w:val="008E6D75"/>
    <w:rsid w:val="008E789E"/>
    <w:rsid w:val="008E7E5A"/>
    <w:rsid w:val="008F04A8"/>
    <w:rsid w:val="008F0CDD"/>
    <w:rsid w:val="008F12E6"/>
    <w:rsid w:val="008F1300"/>
    <w:rsid w:val="008F15EF"/>
    <w:rsid w:val="008F2128"/>
    <w:rsid w:val="008F26F7"/>
    <w:rsid w:val="008F2800"/>
    <w:rsid w:val="008F2D2C"/>
    <w:rsid w:val="008F3649"/>
    <w:rsid w:val="008F364F"/>
    <w:rsid w:val="008F36DB"/>
    <w:rsid w:val="008F37F5"/>
    <w:rsid w:val="008F3D4D"/>
    <w:rsid w:val="008F3EE3"/>
    <w:rsid w:val="008F4456"/>
    <w:rsid w:val="008F44B5"/>
    <w:rsid w:val="008F4BEB"/>
    <w:rsid w:val="008F4F7A"/>
    <w:rsid w:val="008F510E"/>
    <w:rsid w:val="008F55D5"/>
    <w:rsid w:val="008F55F9"/>
    <w:rsid w:val="008F56D6"/>
    <w:rsid w:val="008F6125"/>
    <w:rsid w:val="008F6ABD"/>
    <w:rsid w:val="008F6F40"/>
    <w:rsid w:val="008F73BA"/>
    <w:rsid w:val="008F74A9"/>
    <w:rsid w:val="008F7E28"/>
    <w:rsid w:val="009003F3"/>
    <w:rsid w:val="0090062D"/>
    <w:rsid w:val="0090067B"/>
    <w:rsid w:val="00900C6F"/>
    <w:rsid w:val="00900D1E"/>
    <w:rsid w:val="00900EA7"/>
    <w:rsid w:val="00901612"/>
    <w:rsid w:val="00901970"/>
    <w:rsid w:val="00901DBD"/>
    <w:rsid w:val="00901E82"/>
    <w:rsid w:val="00902210"/>
    <w:rsid w:val="00902D52"/>
    <w:rsid w:val="009030A3"/>
    <w:rsid w:val="0090338A"/>
    <w:rsid w:val="00903543"/>
    <w:rsid w:val="00903D82"/>
    <w:rsid w:val="0090460A"/>
    <w:rsid w:val="00904D00"/>
    <w:rsid w:val="00906284"/>
    <w:rsid w:val="0090639B"/>
    <w:rsid w:val="00906591"/>
    <w:rsid w:val="00906672"/>
    <w:rsid w:val="00906E5F"/>
    <w:rsid w:val="00906FC3"/>
    <w:rsid w:val="0090767B"/>
    <w:rsid w:val="00907C83"/>
    <w:rsid w:val="00911037"/>
    <w:rsid w:val="00911304"/>
    <w:rsid w:val="009115EE"/>
    <w:rsid w:val="009124D7"/>
    <w:rsid w:val="0091254E"/>
    <w:rsid w:val="00912A2E"/>
    <w:rsid w:val="00912B26"/>
    <w:rsid w:val="00912B75"/>
    <w:rsid w:val="00914350"/>
    <w:rsid w:val="0091446C"/>
    <w:rsid w:val="0091489A"/>
    <w:rsid w:val="009149AC"/>
    <w:rsid w:val="00914CE1"/>
    <w:rsid w:val="0091528E"/>
    <w:rsid w:val="00915D7A"/>
    <w:rsid w:val="00915EB0"/>
    <w:rsid w:val="00916607"/>
    <w:rsid w:val="00916AEA"/>
    <w:rsid w:val="00916CF5"/>
    <w:rsid w:val="009207B6"/>
    <w:rsid w:val="009213A8"/>
    <w:rsid w:val="0092145D"/>
    <w:rsid w:val="00921572"/>
    <w:rsid w:val="009223F0"/>
    <w:rsid w:val="00922A4D"/>
    <w:rsid w:val="00922F8C"/>
    <w:rsid w:val="009230F9"/>
    <w:rsid w:val="00923ABD"/>
    <w:rsid w:val="00923B8E"/>
    <w:rsid w:val="00925607"/>
    <w:rsid w:val="00926510"/>
    <w:rsid w:val="00927567"/>
    <w:rsid w:val="009304A6"/>
    <w:rsid w:val="009305BF"/>
    <w:rsid w:val="0093075C"/>
    <w:rsid w:val="00930A14"/>
    <w:rsid w:val="00930E6B"/>
    <w:rsid w:val="00931609"/>
    <w:rsid w:val="00931874"/>
    <w:rsid w:val="00931986"/>
    <w:rsid w:val="00932459"/>
    <w:rsid w:val="00932709"/>
    <w:rsid w:val="009329EE"/>
    <w:rsid w:val="00933263"/>
    <w:rsid w:val="0093363E"/>
    <w:rsid w:val="00935845"/>
    <w:rsid w:val="00935D7C"/>
    <w:rsid w:val="00936164"/>
    <w:rsid w:val="00936503"/>
    <w:rsid w:val="00937E3F"/>
    <w:rsid w:val="0094034F"/>
    <w:rsid w:val="00940A99"/>
    <w:rsid w:val="00940AB3"/>
    <w:rsid w:val="00941B0C"/>
    <w:rsid w:val="00942BAA"/>
    <w:rsid w:val="00942E06"/>
    <w:rsid w:val="00943A59"/>
    <w:rsid w:val="00944AE3"/>
    <w:rsid w:val="00944FD0"/>
    <w:rsid w:val="00945175"/>
    <w:rsid w:val="009451F9"/>
    <w:rsid w:val="00945BD2"/>
    <w:rsid w:val="00945D56"/>
    <w:rsid w:val="009464DA"/>
    <w:rsid w:val="00947F21"/>
    <w:rsid w:val="00951157"/>
    <w:rsid w:val="009512D2"/>
    <w:rsid w:val="009512D6"/>
    <w:rsid w:val="00951F76"/>
    <w:rsid w:val="009521AD"/>
    <w:rsid w:val="00952399"/>
    <w:rsid w:val="00952516"/>
    <w:rsid w:val="009539F9"/>
    <w:rsid w:val="00953B55"/>
    <w:rsid w:val="00953E30"/>
    <w:rsid w:val="00953FD3"/>
    <w:rsid w:val="009541A8"/>
    <w:rsid w:val="00954217"/>
    <w:rsid w:val="0095461F"/>
    <w:rsid w:val="00954953"/>
    <w:rsid w:val="00955C43"/>
    <w:rsid w:val="009563BC"/>
    <w:rsid w:val="0095687C"/>
    <w:rsid w:val="009569AC"/>
    <w:rsid w:val="00956A0D"/>
    <w:rsid w:val="00956BF9"/>
    <w:rsid w:val="0095706C"/>
    <w:rsid w:val="009573C2"/>
    <w:rsid w:val="00957731"/>
    <w:rsid w:val="0095786B"/>
    <w:rsid w:val="00957A85"/>
    <w:rsid w:val="00957CBE"/>
    <w:rsid w:val="0096029B"/>
    <w:rsid w:val="00960C0C"/>
    <w:rsid w:val="00960CA2"/>
    <w:rsid w:val="00961140"/>
    <w:rsid w:val="009615C0"/>
    <w:rsid w:val="009616AC"/>
    <w:rsid w:val="00961E06"/>
    <w:rsid w:val="00962B6C"/>
    <w:rsid w:val="00963137"/>
    <w:rsid w:val="0096397C"/>
    <w:rsid w:val="009640E0"/>
    <w:rsid w:val="00964398"/>
    <w:rsid w:val="00964AA4"/>
    <w:rsid w:val="00964CD6"/>
    <w:rsid w:val="00964E3A"/>
    <w:rsid w:val="0096560B"/>
    <w:rsid w:val="00965BBC"/>
    <w:rsid w:val="00966752"/>
    <w:rsid w:val="00966A3B"/>
    <w:rsid w:val="00966CA3"/>
    <w:rsid w:val="00966E6D"/>
    <w:rsid w:val="00967170"/>
    <w:rsid w:val="00967278"/>
    <w:rsid w:val="009674A5"/>
    <w:rsid w:val="0096792C"/>
    <w:rsid w:val="00967BF7"/>
    <w:rsid w:val="00970562"/>
    <w:rsid w:val="00970A72"/>
    <w:rsid w:val="00970BA7"/>
    <w:rsid w:val="0097122E"/>
    <w:rsid w:val="0097187F"/>
    <w:rsid w:val="00971CC4"/>
    <w:rsid w:val="00971E6C"/>
    <w:rsid w:val="00971F36"/>
    <w:rsid w:val="00971F41"/>
    <w:rsid w:val="009729D3"/>
    <w:rsid w:val="00972A9E"/>
    <w:rsid w:val="009740D1"/>
    <w:rsid w:val="009743A8"/>
    <w:rsid w:val="009743DA"/>
    <w:rsid w:val="00974995"/>
    <w:rsid w:val="00974A65"/>
    <w:rsid w:val="009755D1"/>
    <w:rsid w:val="00975D98"/>
    <w:rsid w:val="009762CC"/>
    <w:rsid w:val="00976723"/>
    <w:rsid w:val="00976E06"/>
    <w:rsid w:val="00976E20"/>
    <w:rsid w:val="009770C1"/>
    <w:rsid w:val="00977826"/>
    <w:rsid w:val="00980003"/>
    <w:rsid w:val="00980338"/>
    <w:rsid w:val="0098063E"/>
    <w:rsid w:val="00980C41"/>
    <w:rsid w:val="00981050"/>
    <w:rsid w:val="00981C74"/>
    <w:rsid w:val="009825E8"/>
    <w:rsid w:val="00982D11"/>
    <w:rsid w:val="00983134"/>
    <w:rsid w:val="00983AE0"/>
    <w:rsid w:val="00984270"/>
    <w:rsid w:val="009844DC"/>
    <w:rsid w:val="00984581"/>
    <w:rsid w:val="009857AA"/>
    <w:rsid w:val="00985AED"/>
    <w:rsid w:val="00985E1B"/>
    <w:rsid w:val="00986687"/>
    <w:rsid w:val="00986821"/>
    <w:rsid w:val="00986D61"/>
    <w:rsid w:val="0098735D"/>
    <w:rsid w:val="00987391"/>
    <w:rsid w:val="00987888"/>
    <w:rsid w:val="00987890"/>
    <w:rsid w:val="00987F2D"/>
    <w:rsid w:val="00990755"/>
    <w:rsid w:val="00990AE5"/>
    <w:rsid w:val="00990DBE"/>
    <w:rsid w:val="00990E23"/>
    <w:rsid w:val="009911B4"/>
    <w:rsid w:val="00991235"/>
    <w:rsid w:val="00991BB6"/>
    <w:rsid w:val="00991DA1"/>
    <w:rsid w:val="00992589"/>
    <w:rsid w:val="009934B9"/>
    <w:rsid w:val="00993AAA"/>
    <w:rsid w:val="009946B6"/>
    <w:rsid w:val="009946D2"/>
    <w:rsid w:val="0099492E"/>
    <w:rsid w:val="00994ADE"/>
    <w:rsid w:val="00994BFC"/>
    <w:rsid w:val="00994D83"/>
    <w:rsid w:val="00994DC3"/>
    <w:rsid w:val="00994F62"/>
    <w:rsid w:val="00994FA9"/>
    <w:rsid w:val="009951AC"/>
    <w:rsid w:val="0099567A"/>
    <w:rsid w:val="00995D5A"/>
    <w:rsid w:val="00995F4A"/>
    <w:rsid w:val="009960FF"/>
    <w:rsid w:val="009962A6"/>
    <w:rsid w:val="009965BE"/>
    <w:rsid w:val="009966BC"/>
    <w:rsid w:val="00996D07"/>
    <w:rsid w:val="00996D27"/>
    <w:rsid w:val="00997062"/>
    <w:rsid w:val="00997171"/>
    <w:rsid w:val="00997690"/>
    <w:rsid w:val="00997AC0"/>
    <w:rsid w:val="009A0D79"/>
    <w:rsid w:val="009A107C"/>
    <w:rsid w:val="009A1139"/>
    <w:rsid w:val="009A1216"/>
    <w:rsid w:val="009A15F4"/>
    <w:rsid w:val="009A2070"/>
    <w:rsid w:val="009A23BC"/>
    <w:rsid w:val="009A258D"/>
    <w:rsid w:val="009A27FB"/>
    <w:rsid w:val="009A286E"/>
    <w:rsid w:val="009A2B6B"/>
    <w:rsid w:val="009A35CA"/>
    <w:rsid w:val="009A3BB9"/>
    <w:rsid w:val="009A3F5B"/>
    <w:rsid w:val="009A4BE1"/>
    <w:rsid w:val="009A5728"/>
    <w:rsid w:val="009A5AB6"/>
    <w:rsid w:val="009A6108"/>
    <w:rsid w:val="009A666C"/>
    <w:rsid w:val="009A6B30"/>
    <w:rsid w:val="009A6E3E"/>
    <w:rsid w:val="009A6E68"/>
    <w:rsid w:val="009A7335"/>
    <w:rsid w:val="009A7E43"/>
    <w:rsid w:val="009B068B"/>
    <w:rsid w:val="009B0A7F"/>
    <w:rsid w:val="009B1242"/>
    <w:rsid w:val="009B16E6"/>
    <w:rsid w:val="009B1D58"/>
    <w:rsid w:val="009B1DEB"/>
    <w:rsid w:val="009B1F65"/>
    <w:rsid w:val="009B27D5"/>
    <w:rsid w:val="009B2FA9"/>
    <w:rsid w:val="009B3006"/>
    <w:rsid w:val="009B30FE"/>
    <w:rsid w:val="009B30FF"/>
    <w:rsid w:val="009B3550"/>
    <w:rsid w:val="009B3DA0"/>
    <w:rsid w:val="009B4650"/>
    <w:rsid w:val="009B4E8F"/>
    <w:rsid w:val="009B4EAF"/>
    <w:rsid w:val="009B5868"/>
    <w:rsid w:val="009B58F0"/>
    <w:rsid w:val="009B6187"/>
    <w:rsid w:val="009B664B"/>
    <w:rsid w:val="009B6A57"/>
    <w:rsid w:val="009B6CDD"/>
    <w:rsid w:val="009B6CE7"/>
    <w:rsid w:val="009B795D"/>
    <w:rsid w:val="009B7F80"/>
    <w:rsid w:val="009C0B01"/>
    <w:rsid w:val="009C0D51"/>
    <w:rsid w:val="009C0D72"/>
    <w:rsid w:val="009C11D8"/>
    <w:rsid w:val="009C189F"/>
    <w:rsid w:val="009C18A5"/>
    <w:rsid w:val="009C1A36"/>
    <w:rsid w:val="009C1DEB"/>
    <w:rsid w:val="009C1FF7"/>
    <w:rsid w:val="009C24E2"/>
    <w:rsid w:val="009C251D"/>
    <w:rsid w:val="009C2D59"/>
    <w:rsid w:val="009C337E"/>
    <w:rsid w:val="009C39F2"/>
    <w:rsid w:val="009C3A18"/>
    <w:rsid w:val="009C3E52"/>
    <w:rsid w:val="009C4117"/>
    <w:rsid w:val="009C4C9F"/>
    <w:rsid w:val="009C4D24"/>
    <w:rsid w:val="009C5445"/>
    <w:rsid w:val="009C5C27"/>
    <w:rsid w:val="009C7432"/>
    <w:rsid w:val="009C7E2F"/>
    <w:rsid w:val="009C7E9A"/>
    <w:rsid w:val="009C7F1E"/>
    <w:rsid w:val="009D07BB"/>
    <w:rsid w:val="009D08AD"/>
    <w:rsid w:val="009D0AE9"/>
    <w:rsid w:val="009D1AC1"/>
    <w:rsid w:val="009D1D6F"/>
    <w:rsid w:val="009D2A30"/>
    <w:rsid w:val="009D321E"/>
    <w:rsid w:val="009D3314"/>
    <w:rsid w:val="009D33A2"/>
    <w:rsid w:val="009D3544"/>
    <w:rsid w:val="009D3710"/>
    <w:rsid w:val="009D3D3A"/>
    <w:rsid w:val="009D3E49"/>
    <w:rsid w:val="009D4047"/>
    <w:rsid w:val="009D4631"/>
    <w:rsid w:val="009D4BA2"/>
    <w:rsid w:val="009D4C23"/>
    <w:rsid w:val="009D4ED8"/>
    <w:rsid w:val="009D56FC"/>
    <w:rsid w:val="009D5977"/>
    <w:rsid w:val="009D5E03"/>
    <w:rsid w:val="009D6298"/>
    <w:rsid w:val="009D6330"/>
    <w:rsid w:val="009D6BE7"/>
    <w:rsid w:val="009D6E85"/>
    <w:rsid w:val="009D6FD9"/>
    <w:rsid w:val="009D7312"/>
    <w:rsid w:val="009D796B"/>
    <w:rsid w:val="009D7AFB"/>
    <w:rsid w:val="009E00C7"/>
    <w:rsid w:val="009E0C19"/>
    <w:rsid w:val="009E1D78"/>
    <w:rsid w:val="009E20F6"/>
    <w:rsid w:val="009E3643"/>
    <w:rsid w:val="009E39B2"/>
    <w:rsid w:val="009E39BF"/>
    <w:rsid w:val="009E4134"/>
    <w:rsid w:val="009E42FD"/>
    <w:rsid w:val="009E4639"/>
    <w:rsid w:val="009E46D1"/>
    <w:rsid w:val="009E4E22"/>
    <w:rsid w:val="009E529C"/>
    <w:rsid w:val="009E5D54"/>
    <w:rsid w:val="009E6037"/>
    <w:rsid w:val="009E6A96"/>
    <w:rsid w:val="009E6BE8"/>
    <w:rsid w:val="009E76EB"/>
    <w:rsid w:val="009E78A4"/>
    <w:rsid w:val="009E797A"/>
    <w:rsid w:val="009E7B21"/>
    <w:rsid w:val="009F0781"/>
    <w:rsid w:val="009F086B"/>
    <w:rsid w:val="009F0BD1"/>
    <w:rsid w:val="009F0EBB"/>
    <w:rsid w:val="009F17A9"/>
    <w:rsid w:val="009F2639"/>
    <w:rsid w:val="009F31A3"/>
    <w:rsid w:val="009F3508"/>
    <w:rsid w:val="009F4088"/>
    <w:rsid w:val="009F4473"/>
    <w:rsid w:val="009F4A86"/>
    <w:rsid w:val="009F53F4"/>
    <w:rsid w:val="009F584E"/>
    <w:rsid w:val="009F5AB5"/>
    <w:rsid w:val="009F6601"/>
    <w:rsid w:val="009F696A"/>
    <w:rsid w:val="009F6A39"/>
    <w:rsid w:val="009F747C"/>
    <w:rsid w:val="009F74F5"/>
    <w:rsid w:val="00A0062B"/>
    <w:rsid w:val="00A0107A"/>
    <w:rsid w:val="00A01EAA"/>
    <w:rsid w:val="00A02E8A"/>
    <w:rsid w:val="00A03043"/>
    <w:rsid w:val="00A0356E"/>
    <w:rsid w:val="00A03AB0"/>
    <w:rsid w:val="00A03C7F"/>
    <w:rsid w:val="00A04F50"/>
    <w:rsid w:val="00A051A6"/>
    <w:rsid w:val="00A05386"/>
    <w:rsid w:val="00A054C4"/>
    <w:rsid w:val="00A056FB"/>
    <w:rsid w:val="00A05916"/>
    <w:rsid w:val="00A05FF3"/>
    <w:rsid w:val="00A0643A"/>
    <w:rsid w:val="00A068F7"/>
    <w:rsid w:val="00A06BCF"/>
    <w:rsid w:val="00A07261"/>
    <w:rsid w:val="00A0728D"/>
    <w:rsid w:val="00A0768C"/>
    <w:rsid w:val="00A07B9D"/>
    <w:rsid w:val="00A10451"/>
    <w:rsid w:val="00A1091B"/>
    <w:rsid w:val="00A10951"/>
    <w:rsid w:val="00A10D5C"/>
    <w:rsid w:val="00A10F11"/>
    <w:rsid w:val="00A116AC"/>
    <w:rsid w:val="00A118D8"/>
    <w:rsid w:val="00A11F9E"/>
    <w:rsid w:val="00A1247C"/>
    <w:rsid w:val="00A12564"/>
    <w:rsid w:val="00A13340"/>
    <w:rsid w:val="00A13860"/>
    <w:rsid w:val="00A13969"/>
    <w:rsid w:val="00A13A83"/>
    <w:rsid w:val="00A13B07"/>
    <w:rsid w:val="00A148D5"/>
    <w:rsid w:val="00A15AB1"/>
    <w:rsid w:val="00A15EC1"/>
    <w:rsid w:val="00A16012"/>
    <w:rsid w:val="00A16158"/>
    <w:rsid w:val="00A163BC"/>
    <w:rsid w:val="00A16988"/>
    <w:rsid w:val="00A176D7"/>
    <w:rsid w:val="00A176EB"/>
    <w:rsid w:val="00A20806"/>
    <w:rsid w:val="00A20FB6"/>
    <w:rsid w:val="00A21001"/>
    <w:rsid w:val="00A214A9"/>
    <w:rsid w:val="00A21BDE"/>
    <w:rsid w:val="00A22FA5"/>
    <w:rsid w:val="00A236BB"/>
    <w:rsid w:val="00A24976"/>
    <w:rsid w:val="00A24988"/>
    <w:rsid w:val="00A24C79"/>
    <w:rsid w:val="00A25B5D"/>
    <w:rsid w:val="00A262BA"/>
    <w:rsid w:val="00A27D4E"/>
    <w:rsid w:val="00A3004B"/>
    <w:rsid w:val="00A3012C"/>
    <w:rsid w:val="00A30420"/>
    <w:rsid w:val="00A31CA8"/>
    <w:rsid w:val="00A32F30"/>
    <w:rsid w:val="00A33910"/>
    <w:rsid w:val="00A33C92"/>
    <w:rsid w:val="00A33E4F"/>
    <w:rsid w:val="00A34673"/>
    <w:rsid w:val="00A346F1"/>
    <w:rsid w:val="00A348FE"/>
    <w:rsid w:val="00A34B8A"/>
    <w:rsid w:val="00A35E39"/>
    <w:rsid w:val="00A36AC7"/>
    <w:rsid w:val="00A36B22"/>
    <w:rsid w:val="00A378FC"/>
    <w:rsid w:val="00A37B98"/>
    <w:rsid w:val="00A40C1E"/>
    <w:rsid w:val="00A40D44"/>
    <w:rsid w:val="00A411C7"/>
    <w:rsid w:val="00A415A5"/>
    <w:rsid w:val="00A4171F"/>
    <w:rsid w:val="00A417BF"/>
    <w:rsid w:val="00A426D4"/>
    <w:rsid w:val="00A438B3"/>
    <w:rsid w:val="00A43B11"/>
    <w:rsid w:val="00A43E54"/>
    <w:rsid w:val="00A44679"/>
    <w:rsid w:val="00A44A46"/>
    <w:rsid w:val="00A44E75"/>
    <w:rsid w:val="00A455BA"/>
    <w:rsid w:val="00A459E1"/>
    <w:rsid w:val="00A4714A"/>
    <w:rsid w:val="00A47627"/>
    <w:rsid w:val="00A47983"/>
    <w:rsid w:val="00A47DF5"/>
    <w:rsid w:val="00A50F8F"/>
    <w:rsid w:val="00A519BD"/>
    <w:rsid w:val="00A51BA4"/>
    <w:rsid w:val="00A51D6C"/>
    <w:rsid w:val="00A51E9C"/>
    <w:rsid w:val="00A51F4D"/>
    <w:rsid w:val="00A52152"/>
    <w:rsid w:val="00A52B3A"/>
    <w:rsid w:val="00A52BF8"/>
    <w:rsid w:val="00A533B6"/>
    <w:rsid w:val="00A5345F"/>
    <w:rsid w:val="00A5349A"/>
    <w:rsid w:val="00A5454F"/>
    <w:rsid w:val="00A54642"/>
    <w:rsid w:val="00A54F9D"/>
    <w:rsid w:val="00A555CF"/>
    <w:rsid w:val="00A5579D"/>
    <w:rsid w:val="00A558B6"/>
    <w:rsid w:val="00A55CA8"/>
    <w:rsid w:val="00A565A5"/>
    <w:rsid w:val="00A57398"/>
    <w:rsid w:val="00A576DE"/>
    <w:rsid w:val="00A57767"/>
    <w:rsid w:val="00A57A5F"/>
    <w:rsid w:val="00A57C57"/>
    <w:rsid w:val="00A601B4"/>
    <w:rsid w:val="00A60250"/>
    <w:rsid w:val="00A6035B"/>
    <w:rsid w:val="00A60813"/>
    <w:rsid w:val="00A608CE"/>
    <w:rsid w:val="00A610EB"/>
    <w:rsid w:val="00A6152F"/>
    <w:rsid w:val="00A61C59"/>
    <w:rsid w:val="00A61CAD"/>
    <w:rsid w:val="00A61EDC"/>
    <w:rsid w:val="00A61F1F"/>
    <w:rsid w:val="00A62CD5"/>
    <w:rsid w:val="00A62D82"/>
    <w:rsid w:val="00A632AE"/>
    <w:rsid w:val="00A633B2"/>
    <w:rsid w:val="00A634F0"/>
    <w:rsid w:val="00A642DC"/>
    <w:rsid w:val="00A6476B"/>
    <w:rsid w:val="00A6551F"/>
    <w:rsid w:val="00A65787"/>
    <w:rsid w:val="00A66BBA"/>
    <w:rsid w:val="00A6720C"/>
    <w:rsid w:val="00A6737A"/>
    <w:rsid w:val="00A676F1"/>
    <w:rsid w:val="00A678A6"/>
    <w:rsid w:val="00A67ABB"/>
    <w:rsid w:val="00A67B2F"/>
    <w:rsid w:val="00A67E1C"/>
    <w:rsid w:val="00A700B5"/>
    <w:rsid w:val="00A70B4B"/>
    <w:rsid w:val="00A72E14"/>
    <w:rsid w:val="00A73BD0"/>
    <w:rsid w:val="00A73F5A"/>
    <w:rsid w:val="00A74485"/>
    <w:rsid w:val="00A75014"/>
    <w:rsid w:val="00A75124"/>
    <w:rsid w:val="00A7549C"/>
    <w:rsid w:val="00A75F27"/>
    <w:rsid w:val="00A75FE1"/>
    <w:rsid w:val="00A76813"/>
    <w:rsid w:val="00A769A0"/>
    <w:rsid w:val="00A76B4F"/>
    <w:rsid w:val="00A773B9"/>
    <w:rsid w:val="00A802E6"/>
    <w:rsid w:val="00A80721"/>
    <w:rsid w:val="00A8104F"/>
    <w:rsid w:val="00A8130C"/>
    <w:rsid w:val="00A817B6"/>
    <w:rsid w:val="00A81E6A"/>
    <w:rsid w:val="00A821BE"/>
    <w:rsid w:val="00A8237A"/>
    <w:rsid w:val="00A83938"/>
    <w:rsid w:val="00A83BBB"/>
    <w:rsid w:val="00A84825"/>
    <w:rsid w:val="00A84F40"/>
    <w:rsid w:val="00A85202"/>
    <w:rsid w:val="00A8568A"/>
    <w:rsid w:val="00A85806"/>
    <w:rsid w:val="00A85940"/>
    <w:rsid w:val="00A85C01"/>
    <w:rsid w:val="00A85C6E"/>
    <w:rsid w:val="00A85E8B"/>
    <w:rsid w:val="00A860BF"/>
    <w:rsid w:val="00A8773E"/>
    <w:rsid w:val="00A87A5D"/>
    <w:rsid w:val="00A87A7F"/>
    <w:rsid w:val="00A87C07"/>
    <w:rsid w:val="00A87D1D"/>
    <w:rsid w:val="00A9079C"/>
    <w:rsid w:val="00A90C71"/>
    <w:rsid w:val="00A90C77"/>
    <w:rsid w:val="00A90DEA"/>
    <w:rsid w:val="00A90DEF"/>
    <w:rsid w:val="00A90E66"/>
    <w:rsid w:val="00A90F6C"/>
    <w:rsid w:val="00A912E1"/>
    <w:rsid w:val="00A91583"/>
    <w:rsid w:val="00A92DF6"/>
    <w:rsid w:val="00A933D2"/>
    <w:rsid w:val="00A93579"/>
    <w:rsid w:val="00A93A4C"/>
    <w:rsid w:val="00A941A3"/>
    <w:rsid w:val="00A945B6"/>
    <w:rsid w:val="00A94638"/>
    <w:rsid w:val="00A94E8D"/>
    <w:rsid w:val="00A94EA8"/>
    <w:rsid w:val="00A952B2"/>
    <w:rsid w:val="00A959A0"/>
    <w:rsid w:val="00A95D4E"/>
    <w:rsid w:val="00A962FB"/>
    <w:rsid w:val="00A972A9"/>
    <w:rsid w:val="00A97C30"/>
    <w:rsid w:val="00A97E97"/>
    <w:rsid w:val="00AA0EB5"/>
    <w:rsid w:val="00AA0F6B"/>
    <w:rsid w:val="00AA0FD6"/>
    <w:rsid w:val="00AA2561"/>
    <w:rsid w:val="00AA2C08"/>
    <w:rsid w:val="00AA32BB"/>
    <w:rsid w:val="00AA3C0C"/>
    <w:rsid w:val="00AA453C"/>
    <w:rsid w:val="00AA4831"/>
    <w:rsid w:val="00AA4A77"/>
    <w:rsid w:val="00AA4B1B"/>
    <w:rsid w:val="00AA60C7"/>
    <w:rsid w:val="00AA69E9"/>
    <w:rsid w:val="00AA6B0F"/>
    <w:rsid w:val="00AA6B28"/>
    <w:rsid w:val="00AA6BE0"/>
    <w:rsid w:val="00AA6D67"/>
    <w:rsid w:val="00AA722D"/>
    <w:rsid w:val="00AA7E5E"/>
    <w:rsid w:val="00AB042F"/>
    <w:rsid w:val="00AB063E"/>
    <w:rsid w:val="00AB0F19"/>
    <w:rsid w:val="00AB110B"/>
    <w:rsid w:val="00AB16DC"/>
    <w:rsid w:val="00AB1C58"/>
    <w:rsid w:val="00AB1EBF"/>
    <w:rsid w:val="00AB23AD"/>
    <w:rsid w:val="00AB2BBF"/>
    <w:rsid w:val="00AB2F45"/>
    <w:rsid w:val="00AB3119"/>
    <w:rsid w:val="00AB3828"/>
    <w:rsid w:val="00AB4480"/>
    <w:rsid w:val="00AB48BB"/>
    <w:rsid w:val="00AB4978"/>
    <w:rsid w:val="00AB4B20"/>
    <w:rsid w:val="00AB5235"/>
    <w:rsid w:val="00AB5436"/>
    <w:rsid w:val="00AB57CD"/>
    <w:rsid w:val="00AB6DF7"/>
    <w:rsid w:val="00AC002D"/>
    <w:rsid w:val="00AC092E"/>
    <w:rsid w:val="00AC131D"/>
    <w:rsid w:val="00AC14BA"/>
    <w:rsid w:val="00AC18CE"/>
    <w:rsid w:val="00AC1AD0"/>
    <w:rsid w:val="00AC225C"/>
    <w:rsid w:val="00AC2450"/>
    <w:rsid w:val="00AC285B"/>
    <w:rsid w:val="00AC3312"/>
    <w:rsid w:val="00AC3377"/>
    <w:rsid w:val="00AC3529"/>
    <w:rsid w:val="00AC3ED8"/>
    <w:rsid w:val="00AC42DC"/>
    <w:rsid w:val="00AC453B"/>
    <w:rsid w:val="00AC46AD"/>
    <w:rsid w:val="00AC4E8C"/>
    <w:rsid w:val="00AC4EBE"/>
    <w:rsid w:val="00AC519D"/>
    <w:rsid w:val="00AC6807"/>
    <w:rsid w:val="00AC6B2E"/>
    <w:rsid w:val="00AC6F3E"/>
    <w:rsid w:val="00AC777A"/>
    <w:rsid w:val="00AC7804"/>
    <w:rsid w:val="00AD0530"/>
    <w:rsid w:val="00AD0D6E"/>
    <w:rsid w:val="00AD0E60"/>
    <w:rsid w:val="00AD0EF0"/>
    <w:rsid w:val="00AD1056"/>
    <w:rsid w:val="00AD1655"/>
    <w:rsid w:val="00AD16C2"/>
    <w:rsid w:val="00AD1D74"/>
    <w:rsid w:val="00AD21BB"/>
    <w:rsid w:val="00AD2206"/>
    <w:rsid w:val="00AD273C"/>
    <w:rsid w:val="00AD30F1"/>
    <w:rsid w:val="00AD399F"/>
    <w:rsid w:val="00AD3B01"/>
    <w:rsid w:val="00AD3C10"/>
    <w:rsid w:val="00AD3F14"/>
    <w:rsid w:val="00AD4004"/>
    <w:rsid w:val="00AD41E8"/>
    <w:rsid w:val="00AD47D9"/>
    <w:rsid w:val="00AD50CD"/>
    <w:rsid w:val="00AD53A8"/>
    <w:rsid w:val="00AD53D1"/>
    <w:rsid w:val="00AD5E71"/>
    <w:rsid w:val="00AD5F43"/>
    <w:rsid w:val="00AD695F"/>
    <w:rsid w:val="00AD698D"/>
    <w:rsid w:val="00AD6E3B"/>
    <w:rsid w:val="00AD7F66"/>
    <w:rsid w:val="00AE0031"/>
    <w:rsid w:val="00AE067A"/>
    <w:rsid w:val="00AE08D5"/>
    <w:rsid w:val="00AE0EE9"/>
    <w:rsid w:val="00AE1BBD"/>
    <w:rsid w:val="00AE231B"/>
    <w:rsid w:val="00AE3A52"/>
    <w:rsid w:val="00AE3DCA"/>
    <w:rsid w:val="00AE43AE"/>
    <w:rsid w:val="00AE467C"/>
    <w:rsid w:val="00AE4B12"/>
    <w:rsid w:val="00AE4F9A"/>
    <w:rsid w:val="00AE51DA"/>
    <w:rsid w:val="00AE5376"/>
    <w:rsid w:val="00AE53B4"/>
    <w:rsid w:val="00AE5DCE"/>
    <w:rsid w:val="00AE608B"/>
    <w:rsid w:val="00AE6203"/>
    <w:rsid w:val="00AE6B6B"/>
    <w:rsid w:val="00AE6D8B"/>
    <w:rsid w:val="00AE6EFD"/>
    <w:rsid w:val="00AE70F7"/>
    <w:rsid w:val="00AE78D2"/>
    <w:rsid w:val="00AE7E09"/>
    <w:rsid w:val="00AF0215"/>
    <w:rsid w:val="00AF07F4"/>
    <w:rsid w:val="00AF08C5"/>
    <w:rsid w:val="00AF0BDF"/>
    <w:rsid w:val="00AF1134"/>
    <w:rsid w:val="00AF1489"/>
    <w:rsid w:val="00AF1B92"/>
    <w:rsid w:val="00AF1D10"/>
    <w:rsid w:val="00AF207E"/>
    <w:rsid w:val="00AF21BA"/>
    <w:rsid w:val="00AF26F5"/>
    <w:rsid w:val="00AF270D"/>
    <w:rsid w:val="00AF2962"/>
    <w:rsid w:val="00AF2A29"/>
    <w:rsid w:val="00AF2AD3"/>
    <w:rsid w:val="00AF2EBB"/>
    <w:rsid w:val="00AF2FF2"/>
    <w:rsid w:val="00AF3356"/>
    <w:rsid w:val="00AF340A"/>
    <w:rsid w:val="00AF392C"/>
    <w:rsid w:val="00AF39A2"/>
    <w:rsid w:val="00AF3C33"/>
    <w:rsid w:val="00AF4AC8"/>
    <w:rsid w:val="00AF5E4F"/>
    <w:rsid w:val="00AF5F3D"/>
    <w:rsid w:val="00AF5F5B"/>
    <w:rsid w:val="00AF656C"/>
    <w:rsid w:val="00AF6C7C"/>
    <w:rsid w:val="00AF6CE5"/>
    <w:rsid w:val="00AF6D8C"/>
    <w:rsid w:val="00AF7212"/>
    <w:rsid w:val="00AF793E"/>
    <w:rsid w:val="00B002B7"/>
    <w:rsid w:val="00B00476"/>
    <w:rsid w:val="00B00B69"/>
    <w:rsid w:val="00B00E64"/>
    <w:rsid w:val="00B00EC8"/>
    <w:rsid w:val="00B011EB"/>
    <w:rsid w:val="00B01553"/>
    <w:rsid w:val="00B0215E"/>
    <w:rsid w:val="00B02893"/>
    <w:rsid w:val="00B029DE"/>
    <w:rsid w:val="00B02A1B"/>
    <w:rsid w:val="00B03E6E"/>
    <w:rsid w:val="00B04021"/>
    <w:rsid w:val="00B040E9"/>
    <w:rsid w:val="00B04204"/>
    <w:rsid w:val="00B0427F"/>
    <w:rsid w:val="00B04814"/>
    <w:rsid w:val="00B04B3B"/>
    <w:rsid w:val="00B05AD6"/>
    <w:rsid w:val="00B05B17"/>
    <w:rsid w:val="00B05B9C"/>
    <w:rsid w:val="00B06548"/>
    <w:rsid w:val="00B07A96"/>
    <w:rsid w:val="00B07DEA"/>
    <w:rsid w:val="00B1049F"/>
    <w:rsid w:val="00B1137C"/>
    <w:rsid w:val="00B1170D"/>
    <w:rsid w:val="00B11901"/>
    <w:rsid w:val="00B11DF6"/>
    <w:rsid w:val="00B12150"/>
    <w:rsid w:val="00B12632"/>
    <w:rsid w:val="00B128B3"/>
    <w:rsid w:val="00B128E6"/>
    <w:rsid w:val="00B13603"/>
    <w:rsid w:val="00B13721"/>
    <w:rsid w:val="00B139E0"/>
    <w:rsid w:val="00B13C86"/>
    <w:rsid w:val="00B147D0"/>
    <w:rsid w:val="00B14856"/>
    <w:rsid w:val="00B14900"/>
    <w:rsid w:val="00B1491C"/>
    <w:rsid w:val="00B14A1D"/>
    <w:rsid w:val="00B15234"/>
    <w:rsid w:val="00B15C0D"/>
    <w:rsid w:val="00B169CF"/>
    <w:rsid w:val="00B16B71"/>
    <w:rsid w:val="00B16C97"/>
    <w:rsid w:val="00B16CA9"/>
    <w:rsid w:val="00B17011"/>
    <w:rsid w:val="00B17509"/>
    <w:rsid w:val="00B20B32"/>
    <w:rsid w:val="00B2113A"/>
    <w:rsid w:val="00B21150"/>
    <w:rsid w:val="00B226D6"/>
    <w:rsid w:val="00B22747"/>
    <w:rsid w:val="00B23292"/>
    <w:rsid w:val="00B232A8"/>
    <w:rsid w:val="00B23C73"/>
    <w:rsid w:val="00B24052"/>
    <w:rsid w:val="00B241F4"/>
    <w:rsid w:val="00B2466D"/>
    <w:rsid w:val="00B2490F"/>
    <w:rsid w:val="00B24E0A"/>
    <w:rsid w:val="00B2551A"/>
    <w:rsid w:val="00B25899"/>
    <w:rsid w:val="00B25E4F"/>
    <w:rsid w:val="00B27A9A"/>
    <w:rsid w:val="00B3016D"/>
    <w:rsid w:val="00B305D9"/>
    <w:rsid w:val="00B30DA7"/>
    <w:rsid w:val="00B30F94"/>
    <w:rsid w:val="00B33A20"/>
    <w:rsid w:val="00B33CBB"/>
    <w:rsid w:val="00B342BB"/>
    <w:rsid w:val="00B345BE"/>
    <w:rsid w:val="00B35578"/>
    <w:rsid w:val="00B35D2E"/>
    <w:rsid w:val="00B35D5A"/>
    <w:rsid w:val="00B36297"/>
    <w:rsid w:val="00B367FD"/>
    <w:rsid w:val="00B374E0"/>
    <w:rsid w:val="00B37986"/>
    <w:rsid w:val="00B4039A"/>
    <w:rsid w:val="00B4103F"/>
    <w:rsid w:val="00B415D4"/>
    <w:rsid w:val="00B42203"/>
    <w:rsid w:val="00B423AE"/>
    <w:rsid w:val="00B42C77"/>
    <w:rsid w:val="00B42CF6"/>
    <w:rsid w:val="00B42DEE"/>
    <w:rsid w:val="00B43548"/>
    <w:rsid w:val="00B43F70"/>
    <w:rsid w:val="00B44305"/>
    <w:rsid w:val="00B44A37"/>
    <w:rsid w:val="00B44CE9"/>
    <w:rsid w:val="00B45611"/>
    <w:rsid w:val="00B46373"/>
    <w:rsid w:val="00B46A07"/>
    <w:rsid w:val="00B47000"/>
    <w:rsid w:val="00B5030E"/>
    <w:rsid w:val="00B50387"/>
    <w:rsid w:val="00B504D0"/>
    <w:rsid w:val="00B50B0F"/>
    <w:rsid w:val="00B520F5"/>
    <w:rsid w:val="00B521E2"/>
    <w:rsid w:val="00B5255F"/>
    <w:rsid w:val="00B52595"/>
    <w:rsid w:val="00B52598"/>
    <w:rsid w:val="00B52FB2"/>
    <w:rsid w:val="00B53150"/>
    <w:rsid w:val="00B53EF4"/>
    <w:rsid w:val="00B54583"/>
    <w:rsid w:val="00B549BA"/>
    <w:rsid w:val="00B54BB0"/>
    <w:rsid w:val="00B55C9F"/>
    <w:rsid w:val="00B563A9"/>
    <w:rsid w:val="00B57010"/>
    <w:rsid w:val="00B5725C"/>
    <w:rsid w:val="00B57737"/>
    <w:rsid w:val="00B577D6"/>
    <w:rsid w:val="00B57ADF"/>
    <w:rsid w:val="00B6027A"/>
    <w:rsid w:val="00B602F3"/>
    <w:rsid w:val="00B6088F"/>
    <w:rsid w:val="00B60979"/>
    <w:rsid w:val="00B61012"/>
    <w:rsid w:val="00B6112A"/>
    <w:rsid w:val="00B61BB8"/>
    <w:rsid w:val="00B62FE7"/>
    <w:rsid w:val="00B63030"/>
    <w:rsid w:val="00B634D1"/>
    <w:rsid w:val="00B6408C"/>
    <w:rsid w:val="00B641DE"/>
    <w:rsid w:val="00B644BE"/>
    <w:rsid w:val="00B64587"/>
    <w:rsid w:val="00B64594"/>
    <w:rsid w:val="00B64937"/>
    <w:rsid w:val="00B64A1A"/>
    <w:rsid w:val="00B64F90"/>
    <w:rsid w:val="00B64FA0"/>
    <w:rsid w:val="00B65351"/>
    <w:rsid w:val="00B6584B"/>
    <w:rsid w:val="00B65955"/>
    <w:rsid w:val="00B659BE"/>
    <w:rsid w:val="00B65F00"/>
    <w:rsid w:val="00B67778"/>
    <w:rsid w:val="00B7088F"/>
    <w:rsid w:val="00B70C50"/>
    <w:rsid w:val="00B7173D"/>
    <w:rsid w:val="00B717D3"/>
    <w:rsid w:val="00B71899"/>
    <w:rsid w:val="00B71C0E"/>
    <w:rsid w:val="00B71DBB"/>
    <w:rsid w:val="00B72D7D"/>
    <w:rsid w:val="00B74F80"/>
    <w:rsid w:val="00B75470"/>
    <w:rsid w:val="00B75D9E"/>
    <w:rsid w:val="00B75EE8"/>
    <w:rsid w:val="00B75F29"/>
    <w:rsid w:val="00B76DE1"/>
    <w:rsid w:val="00B76F1A"/>
    <w:rsid w:val="00B76FCD"/>
    <w:rsid w:val="00B771B4"/>
    <w:rsid w:val="00B8015B"/>
    <w:rsid w:val="00B803BA"/>
    <w:rsid w:val="00B804DD"/>
    <w:rsid w:val="00B80D84"/>
    <w:rsid w:val="00B80E19"/>
    <w:rsid w:val="00B80EE6"/>
    <w:rsid w:val="00B81022"/>
    <w:rsid w:val="00B81D6C"/>
    <w:rsid w:val="00B82347"/>
    <w:rsid w:val="00B8286C"/>
    <w:rsid w:val="00B82DCB"/>
    <w:rsid w:val="00B82E38"/>
    <w:rsid w:val="00B83350"/>
    <w:rsid w:val="00B838BD"/>
    <w:rsid w:val="00B84702"/>
    <w:rsid w:val="00B84E0A"/>
    <w:rsid w:val="00B850E6"/>
    <w:rsid w:val="00B853BF"/>
    <w:rsid w:val="00B85EAD"/>
    <w:rsid w:val="00B86D33"/>
    <w:rsid w:val="00B876F5"/>
    <w:rsid w:val="00B8770B"/>
    <w:rsid w:val="00B8798F"/>
    <w:rsid w:val="00B87C76"/>
    <w:rsid w:val="00B90110"/>
    <w:rsid w:val="00B90307"/>
    <w:rsid w:val="00B90C67"/>
    <w:rsid w:val="00B910A0"/>
    <w:rsid w:val="00B91157"/>
    <w:rsid w:val="00B9132B"/>
    <w:rsid w:val="00B917CF"/>
    <w:rsid w:val="00B91AB3"/>
    <w:rsid w:val="00B91D7B"/>
    <w:rsid w:val="00B91E69"/>
    <w:rsid w:val="00B92004"/>
    <w:rsid w:val="00B925B8"/>
    <w:rsid w:val="00B926B5"/>
    <w:rsid w:val="00B92704"/>
    <w:rsid w:val="00B932FB"/>
    <w:rsid w:val="00B93719"/>
    <w:rsid w:val="00B93B9D"/>
    <w:rsid w:val="00B93FF8"/>
    <w:rsid w:val="00B94CC3"/>
    <w:rsid w:val="00B94EC5"/>
    <w:rsid w:val="00B955EB"/>
    <w:rsid w:val="00B95680"/>
    <w:rsid w:val="00B95B31"/>
    <w:rsid w:val="00B95C1C"/>
    <w:rsid w:val="00B95E10"/>
    <w:rsid w:val="00B95FA6"/>
    <w:rsid w:val="00B968DA"/>
    <w:rsid w:val="00B969C2"/>
    <w:rsid w:val="00B96B17"/>
    <w:rsid w:val="00B97CB6"/>
    <w:rsid w:val="00BA0949"/>
    <w:rsid w:val="00BA0E83"/>
    <w:rsid w:val="00BA10AD"/>
    <w:rsid w:val="00BA148A"/>
    <w:rsid w:val="00BA1CF0"/>
    <w:rsid w:val="00BA1E5F"/>
    <w:rsid w:val="00BA2170"/>
    <w:rsid w:val="00BA2654"/>
    <w:rsid w:val="00BA3354"/>
    <w:rsid w:val="00BA3C47"/>
    <w:rsid w:val="00BA3EA8"/>
    <w:rsid w:val="00BA3FCB"/>
    <w:rsid w:val="00BA43C2"/>
    <w:rsid w:val="00BA4AA5"/>
    <w:rsid w:val="00BA4CB8"/>
    <w:rsid w:val="00BA4CC3"/>
    <w:rsid w:val="00BA4D0C"/>
    <w:rsid w:val="00BA5173"/>
    <w:rsid w:val="00BA5D61"/>
    <w:rsid w:val="00BA5F4F"/>
    <w:rsid w:val="00BA62F1"/>
    <w:rsid w:val="00BA65B1"/>
    <w:rsid w:val="00BA6616"/>
    <w:rsid w:val="00BA69E5"/>
    <w:rsid w:val="00BA6ACD"/>
    <w:rsid w:val="00BA6C6F"/>
    <w:rsid w:val="00BA6C8C"/>
    <w:rsid w:val="00BA7279"/>
    <w:rsid w:val="00BA76C0"/>
    <w:rsid w:val="00BA796D"/>
    <w:rsid w:val="00BA7A62"/>
    <w:rsid w:val="00BA7C77"/>
    <w:rsid w:val="00BA7D35"/>
    <w:rsid w:val="00BB046C"/>
    <w:rsid w:val="00BB04B9"/>
    <w:rsid w:val="00BB05DB"/>
    <w:rsid w:val="00BB0BCE"/>
    <w:rsid w:val="00BB0E5A"/>
    <w:rsid w:val="00BB130A"/>
    <w:rsid w:val="00BB13D9"/>
    <w:rsid w:val="00BB1938"/>
    <w:rsid w:val="00BB21B5"/>
    <w:rsid w:val="00BB2993"/>
    <w:rsid w:val="00BB2BD9"/>
    <w:rsid w:val="00BB336A"/>
    <w:rsid w:val="00BB45A5"/>
    <w:rsid w:val="00BB4A2B"/>
    <w:rsid w:val="00BB4EB5"/>
    <w:rsid w:val="00BB5C60"/>
    <w:rsid w:val="00BB5FEF"/>
    <w:rsid w:val="00BB610F"/>
    <w:rsid w:val="00BB6151"/>
    <w:rsid w:val="00BB61E0"/>
    <w:rsid w:val="00BB6511"/>
    <w:rsid w:val="00BB6817"/>
    <w:rsid w:val="00BB6831"/>
    <w:rsid w:val="00BB6A0F"/>
    <w:rsid w:val="00BB7289"/>
    <w:rsid w:val="00BB76AC"/>
    <w:rsid w:val="00BB79F8"/>
    <w:rsid w:val="00BB7A9D"/>
    <w:rsid w:val="00BC030D"/>
    <w:rsid w:val="00BC1944"/>
    <w:rsid w:val="00BC2763"/>
    <w:rsid w:val="00BC2C8B"/>
    <w:rsid w:val="00BC3720"/>
    <w:rsid w:val="00BC434F"/>
    <w:rsid w:val="00BC46AD"/>
    <w:rsid w:val="00BC49C5"/>
    <w:rsid w:val="00BC4FBC"/>
    <w:rsid w:val="00BC528C"/>
    <w:rsid w:val="00BC566F"/>
    <w:rsid w:val="00BC5BA8"/>
    <w:rsid w:val="00BC5C6E"/>
    <w:rsid w:val="00BC6C6C"/>
    <w:rsid w:val="00BC713C"/>
    <w:rsid w:val="00BC72E9"/>
    <w:rsid w:val="00BD06E4"/>
    <w:rsid w:val="00BD09DE"/>
    <w:rsid w:val="00BD0AAF"/>
    <w:rsid w:val="00BD1A2F"/>
    <w:rsid w:val="00BD1EB8"/>
    <w:rsid w:val="00BD2D51"/>
    <w:rsid w:val="00BD35D7"/>
    <w:rsid w:val="00BD3758"/>
    <w:rsid w:val="00BD3879"/>
    <w:rsid w:val="00BD3C15"/>
    <w:rsid w:val="00BD3E07"/>
    <w:rsid w:val="00BD4E8A"/>
    <w:rsid w:val="00BD4EBE"/>
    <w:rsid w:val="00BD518E"/>
    <w:rsid w:val="00BD51F2"/>
    <w:rsid w:val="00BD5308"/>
    <w:rsid w:val="00BD5807"/>
    <w:rsid w:val="00BD6317"/>
    <w:rsid w:val="00BD6B00"/>
    <w:rsid w:val="00BD6BC6"/>
    <w:rsid w:val="00BD7474"/>
    <w:rsid w:val="00BD74A1"/>
    <w:rsid w:val="00BD7982"/>
    <w:rsid w:val="00BD7AB6"/>
    <w:rsid w:val="00BD7C5C"/>
    <w:rsid w:val="00BD7D94"/>
    <w:rsid w:val="00BD7FE7"/>
    <w:rsid w:val="00BE0263"/>
    <w:rsid w:val="00BE11DC"/>
    <w:rsid w:val="00BE15AF"/>
    <w:rsid w:val="00BE1696"/>
    <w:rsid w:val="00BE1BED"/>
    <w:rsid w:val="00BE1C8A"/>
    <w:rsid w:val="00BE2178"/>
    <w:rsid w:val="00BE26A7"/>
    <w:rsid w:val="00BE2EE7"/>
    <w:rsid w:val="00BE31A7"/>
    <w:rsid w:val="00BE3F9D"/>
    <w:rsid w:val="00BE4091"/>
    <w:rsid w:val="00BE409A"/>
    <w:rsid w:val="00BE49CC"/>
    <w:rsid w:val="00BE4EAB"/>
    <w:rsid w:val="00BE5F9A"/>
    <w:rsid w:val="00BE5FE7"/>
    <w:rsid w:val="00BE61FA"/>
    <w:rsid w:val="00BE64A4"/>
    <w:rsid w:val="00BE6806"/>
    <w:rsid w:val="00BE6B9B"/>
    <w:rsid w:val="00BE6D9A"/>
    <w:rsid w:val="00BE701F"/>
    <w:rsid w:val="00BE76E4"/>
    <w:rsid w:val="00BE771D"/>
    <w:rsid w:val="00BE7795"/>
    <w:rsid w:val="00BE7B77"/>
    <w:rsid w:val="00BF097F"/>
    <w:rsid w:val="00BF0B42"/>
    <w:rsid w:val="00BF168E"/>
    <w:rsid w:val="00BF21F4"/>
    <w:rsid w:val="00BF2324"/>
    <w:rsid w:val="00BF2448"/>
    <w:rsid w:val="00BF2535"/>
    <w:rsid w:val="00BF25B3"/>
    <w:rsid w:val="00BF286F"/>
    <w:rsid w:val="00BF31B8"/>
    <w:rsid w:val="00BF396B"/>
    <w:rsid w:val="00BF4349"/>
    <w:rsid w:val="00BF4D37"/>
    <w:rsid w:val="00BF5229"/>
    <w:rsid w:val="00BF5DBC"/>
    <w:rsid w:val="00BF6399"/>
    <w:rsid w:val="00BF6C20"/>
    <w:rsid w:val="00BF6DAB"/>
    <w:rsid w:val="00BF6FD8"/>
    <w:rsid w:val="00BF71EA"/>
    <w:rsid w:val="00BF7568"/>
    <w:rsid w:val="00BF7620"/>
    <w:rsid w:val="00C00015"/>
    <w:rsid w:val="00C000D3"/>
    <w:rsid w:val="00C00E04"/>
    <w:rsid w:val="00C00E76"/>
    <w:rsid w:val="00C011FF"/>
    <w:rsid w:val="00C02315"/>
    <w:rsid w:val="00C024EC"/>
    <w:rsid w:val="00C02E38"/>
    <w:rsid w:val="00C02F1C"/>
    <w:rsid w:val="00C02FBF"/>
    <w:rsid w:val="00C036E1"/>
    <w:rsid w:val="00C03724"/>
    <w:rsid w:val="00C03788"/>
    <w:rsid w:val="00C03BB6"/>
    <w:rsid w:val="00C055B6"/>
    <w:rsid w:val="00C0580D"/>
    <w:rsid w:val="00C06EC6"/>
    <w:rsid w:val="00C06F95"/>
    <w:rsid w:val="00C07249"/>
    <w:rsid w:val="00C0773A"/>
    <w:rsid w:val="00C077CA"/>
    <w:rsid w:val="00C0783F"/>
    <w:rsid w:val="00C078C5"/>
    <w:rsid w:val="00C10115"/>
    <w:rsid w:val="00C10236"/>
    <w:rsid w:val="00C10840"/>
    <w:rsid w:val="00C10960"/>
    <w:rsid w:val="00C11E02"/>
    <w:rsid w:val="00C11E12"/>
    <w:rsid w:val="00C11F79"/>
    <w:rsid w:val="00C123E7"/>
    <w:rsid w:val="00C12880"/>
    <w:rsid w:val="00C12F18"/>
    <w:rsid w:val="00C13A37"/>
    <w:rsid w:val="00C13BDB"/>
    <w:rsid w:val="00C1412F"/>
    <w:rsid w:val="00C142C5"/>
    <w:rsid w:val="00C14C8C"/>
    <w:rsid w:val="00C14D48"/>
    <w:rsid w:val="00C1686B"/>
    <w:rsid w:val="00C1694B"/>
    <w:rsid w:val="00C16CB9"/>
    <w:rsid w:val="00C173BC"/>
    <w:rsid w:val="00C17EC1"/>
    <w:rsid w:val="00C17F01"/>
    <w:rsid w:val="00C20339"/>
    <w:rsid w:val="00C2091E"/>
    <w:rsid w:val="00C216FE"/>
    <w:rsid w:val="00C21B27"/>
    <w:rsid w:val="00C21EE5"/>
    <w:rsid w:val="00C21F0D"/>
    <w:rsid w:val="00C239DA"/>
    <w:rsid w:val="00C23AD2"/>
    <w:rsid w:val="00C23CBB"/>
    <w:rsid w:val="00C243DF"/>
    <w:rsid w:val="00C24457"/>
    <w:rsid w:val="00C24FC6"/>
    <w:rsid w:val="00C25117"/>
    <w:rsid w:val="00C253A7"/>
    <w:rsid w:val="00C25664"/>
    <w:rsid w:val="00C258B4"/>
    <w:rsid w:val="00C25E37"/>
    <w:rsid w:val="00C25E8C"/>
    <w:rsid w:val="00C2626E"/>
    <w:rsid w:val="00C26581"/>
    <w:rsid w:val="00C26DAA"/>
    <w:rsid w:val="00C270B5"/>
    <w:rsid w:val="00C2710A"/>
    <w:rsid w:val="00C2714C"/>
    <w:rsid w:val="00C2741E"/>
    <w:rsid w:val="00C27778"/>
    <w:rsid w:val="00C27F47"/>
    <w:rsid w:val="00C308F4"/>
    <w:rsid w:val="00C3099B"/>
    <w:rsid w:val="00C309D2"/>
    <w:rsid w:val="00C31A17"/>
    <w:rsid w:val="00C31AA4"/>
    <w:rsid w:val="00C31CBB"/>
    <w:rsid w:val="00C321EE"/>
    <w:rsid w:val="00C32288"/>
    <w:rsid w:val="00C326F8"/>
    <w:rsid w:val="00C3449A"/>
    <w:rsid w:val="00C34722"/>
    <w:rsid w:val="00C34DB9"/>
    <w:rsid w:val="00C34DE8"/>
    <w:rsid w:val="00C34FCB"/>
    <w:rsid w:val="00C35063"/>
    <w:rsid w:val="00C3565E"/>
    <w:rsid w:val="00C35964"/>
    <w:rsid w:val="00C35C2B"/>
    <w:rsid w:val="00C35F20"/>
    <w:rsid w:val="00C36033"/>
    <w:rsid w:val="00C3661D"/>
    <w:rsid w:val="00C36E53"/>
    <w:rsid w:val="00C377B7"/>
    <w:rsid w:val="00C37E66"/>
    <w:rsid w:val="00C419E3"/>
    <w:rsid w:val="00C41D88"/>
    <w:rsid w:val="00C4231B"/>
    <w:rsid w:val="00C42B55"/>
    <w:rsid w:val="00C42C14"/>
    <w:rsid w:val="00C43383"/>
    <w:rsid w:val="00C43398"/>
    <w:rsid w:val="00C435E2"/>
    <w:rsid w:val="00C43610"/>
    <w:rsid w:val="00C436CF"/>
    <w:rsid w:val="00C43C36"/>
    <w:rsid w:val="00C43F14"/>
    <w:rsid w:val="00C44439"/>
    <w:rsid w:val="00C44552"/>
    <w:rsid w:val="00C45654"/>
    <w:rsid w:val="00C458B2"/>
    <w:rsid w:val="00C45C05"/>
    <w:rsid w:val="00C46687"/>
    <w:rsid w:val="00C4690C"/>
    <w:rsid w:val="00C46D3D"/>
    <w:rsid w:val="00C4711D"/>
    <w:rsid w:val="00C4773B"/>
    <w:rsid w:val="00C47FC9"/>
    <w:rsid w:val="00C504D0"/>
    <w:rsid w:val="00C506BA"/>
    <w:rsid w:val="00C516F4"/>
    <w:rsid w:val="00C51A30"/>
    <w:rsid w:val="00C51CFC"/>
    <w:rsid w:val="00C52343"/>
    <w:rsid w:val="00C52396"/>
    <w:rsid w:val="00C52428"/>
    <w:rsid w:val="00C526EC"/>
    <w:rsid w:val="00C52C7E"/>
    <w:rsid w:val="00C530BF"/>
    <w:rsid w:val="00C534C4"/>
    <w:rsid w:val="00C53CD2"/>
    <w:rsid w:val="00C53FE7"/>
    <w:rsid w:val="00C54078"/>
    <w:rsid w:val="00C542AE"/>
    <w:rsid w:val="00C54473"/>
    <w:rsid w:val="00C54566"/>
    <w:rsid w:val="00C545F0"/>
    <w:rsid w:val="00C5484E"/>
    <w:rsid w:val="00C55310"/>
    <w:rsid w:val="00C55D06"/>
    <w:rsid w:val="00C55D97"/>
    <w:rsid w:val="00C56741"/>
    <w:rsid w:val="00C5676B"/>
    <w:rsid w:val="00C567DA"/>
    <w:rsid w:val="00C5681B"/>
    <w:rsid w:val="00C57733"/>
    <w:rsid w:val="00C579A0"/>
    <w:rsid w:val="00C57E0E"/>
    <w:rsid w:val="00C61128"/>
    <w:rsid w:val="00C61461"/>
    <w:rsid w:val="00C619ED"/>
    <w:rsid w:val="00C61BB3"/>
    <w:rsid w:val="00C62157"/>
    <w:rsid w:val="00C63729"/>
    <w:rsid w:val="00C641EA"/>
    <w:rsid w:val="00C648CC"/>
    <w:rsid w:val="00C64D2F"/>
    <w:rsid w:val="00C64EC6"/>
    <w:rsid w:val="00C65847"/>
    <w:rsid w:val="00C65ED9"/>
    <w:rsid w:val="00C661B6"/>
    <w:rsid w:val="00C662A7"/>
    <w:rsid w:val="00C66334"/>
    <w:rsid w:val="00C66993"/>
    <w:rsid w:val="00C67246"/>
    <w:rsid w:val="00C67DB0"/>
    <w:rsid w:val="00C70070"/>
    <w:rsid w:val="00C70461"/>
    <w:rsid w:val="00C7090C"/>
    <w:rsid w:val="00C70DA3"/>
    <w:rsid w:val="00C714EA"/>
    <w:rsid w:val="00C7167A"/>
    <w:rsid w:val="00C7364F"/>
    <w:rsid w:val="00C73AB7"/>
    <w:rsid w:val="00C73D6D"/>
    <w:rsid w:val="00C74751"/>
    <w:rsid w:val="00C74B0E"/>
    <w:rsid w:val="00C74D30"/>
    <w:rsid w:val="00C75356"/>
    <w:rsid w:val="00C75585"/>
    <w:rsid w:val="00C75C99"/>
    <w:rsid w:val="00C75D27"/>
    <w:rsid w:val="00C75E4A"/>
    <w:rsid w:val="00C76BFD"/>
    <w:rsid w:val="00C76E7B"/>
    <w:rsid w:val="00C778E5"/>
    <w:rsid w:val="00C77A1C"/>
    <w:rsid w:val="00C77E5A"/>
    <w:rsid w:val="00C800BC"/>
    <w:rsid w:val="00C80139"/>
    <w:rsid w:val="00C81034"/>
    <w:rsid w:val="00C81153"/>
    <w:rsid w:val="00C81174"/>
    <w:rsid w:val="00C811F0"/>
    <w:rsid w:val="00C8129F"/>
    <w:rsid w:val="00C81D23"/>
    <w:rsid w:val="00C81E17"/>
    <w:rsid w:val="00C8242C"/>
    <w:rsid w:val="00C82760"/>
    <w:rsid w:val="00C828EA"/>
    <w:rsid w:val="00C82DE8"/>
    <w:rsid w:val="00C8396F"/>
    <w:rsid w:val="00C83DD3"/>
    <w:rsid w:val="00C84087"/>
    <w:rsid w:val="00C8418E"/>
    <w:rsid w:val="00C84944"/>
    <w:rsid w:val="00C85B53"/>
    <w:rsid w:val="00C85E0A"/>
    <w:rsid w:val="00C862F8"/>
    <w:rsid w:val="00C86711"/>
    <w:rsid w:val="00C8720C"/>
    <w:rsid w:val="00C876BB"/>
    <w:rsid w:val="00C90221"/>
    <w:rsid w:val="00C902B2"/>
    <w:rsid w:val="00C90AB9"/>
    <w:rsid w:val="00C90B09"/>
    <w:rsid w:val="00C90BBF"/>
    <w:rsid w:val="00C9153C"/>
    <w:rsid w:val="00C91865"/>
    <w:rsid w:val="00C92F5B"/>
    <w:rsid w:val="00C93098"/>
    <w:rsid w:val="00C93308"/>
    <w:rsid w:val="00C93C03"/>
    <w:rsid w:val="00C93CAE"/>
    <w:rsid w:val="00C93E84"/>
    <w:rsid w:val="00C94290"/>
    <w:rsid w:val="00C943FA"/>
    <w:rsid w:val="00C94A49"/>
    <w:rsid w:val="00C94D4A"/>
    <w:rsid w:val="00C951F8"/>
    <w:rsid w:val="00C95935"/>
    <w:rsid w:val="00C95C10"/>
    <w:rsid w:val="00C96B5F"/>
    <w:rsid w:val="00C96BDD"/>
    <w:rsid w:val="00C970EE"/>
    <w:rsid w:val="00C97E1D"/>
    <w:rsid w:val="00CA0EB5"/>
    <w:rsid w:val="00CA12FF"/>
    <w:rsid w:val="00CA1789"/>
    <w:rsid w:val="00CA1863"/>
    <w:rsid w:val="00CA1992"/>
    <w:rsid w:val="00CA1A43"/>
    <w:rsid w:val="00CA1C94"/>
    <w:rsid w:val="00CA1CC7"/>
    <w:rsid w:val="00CA1E64"/>
    <w:rsid w:val="00CA2A43"/>
    <w:rsid w:val="00CA2BD3"/>
    <w:rsid w:val="00CA3044"/>
    <w:rsid w:val="00CA3168"/>
    <w:rsid w:val="00CA39E2"/>
    <w:rsid w:val="00CA3E66"/>
    <w:rsid w:val="00CA3FA9"/>
    <w:rsid w:val="00CA40A4"/>
    <w:rsid w:val="00CA4106"/>
    <w:rsid w:val="00CA5CE7"/>
    <w:rsid w:val="00CA600E"/>
    <w:rsid w:val="00CA6185"/>
    <w:rsid w:val="00CA78C5"/>
    <w:rsid w:val="00CA7BF6"/>
    <w:rsid w:val="00CA7C68"/>
    <w:rsid w:val="00CA7D2A"/>
    <w:rsid w:val="00CB05B5"/>
    <w:rsid w:val="00CB073C"/>
    <w:rsid w:val="00CB13B3"/>
    <w:rsid w:val="00CB1646"/>
    <w:rsid w:val="00CB1801"/>
    <w:rsid w:val="00CB1BEF"/>
    <w:rsid w:val="00CB3134"/>
    <w:rsid w:val="00CB34D2"/>
    <w:rsid w:val="00CB35B0"/>
    <w:rsid w:val="00CB39AE"/>
    <w:rsid w:val="00CB4474"/>
    <w:rsid w:val="00CB45D2"/>
    <w:rsid w:val="00CB571B"/>
    <w:rsid w:val="00CB57F3"/>
    <w:rsid w:val="00CB58B8"/>
    <w:rsid w:val="00CB5A8C"/>
    <w:rsid w:val="00CB66CC"/>
    <w:rsid w:val="00CB6782"/>
    <w:rsid w:val="00CB6892"/>
    <w:rsid w:val="00CB691A"/>
    <w:rsid w:val="00CB692B"/>
    <w:rsid w:val="00CB7023"/>
    <w:rsid w:val="00CB724B"/>
    <w:rsid w:val="00CB7F24"/>
    <w:rsid w:val="00CC05F3"/>
    <w:rsid w:val="00CC0B0E"/>
    <w:rsid w:val="00CC0DE8"/>
    <w:rsid w:val="00CC1194"/>
    <w:rsid w:val="00CC13B2"/>
    <w:rsid w:val="00CC196E"/>
    <w:rsid w:val="00CC21FC"/>
    <w:rsid w:val="00CC2664"/>
    <w:rsid w:val="00CC2DD6"/>
    <w:rsid w:val="00CC2F05"/>
    <w:rsid w:val="00CC33F8"/>
    <w:rsid w:val="00CC3D99"/>
    <w:rsid w:val="00CC46C6"/>
    <w:rsid w:val="00CC497B"/>
    <w:rsid w:val="00CC4C7B"/>
    <w:rsid w:val="00CC4CAB"/>
    <w:rsid w:val="00CC55E8"/>
    <w:rsid w:val="00CC59C0"/>
    <w:rsid w:val="00CC6352"/>
    <w:rsid w:val="00CC643A"/>
    <w:rsid w:val="00CC65A3"/>
    <w:rsid w:val="00CC6E0E"/>
    <w:rsid w:val="00CC7137"/>
    <w:rsid w:val="00CC759D"/>
    <w:rsid w:val="00CD0020"/>
    <w:rsid w:val="00CD0072"/>
    <w:rsid w:val="00CD00E4"/>
    <w:rsid w:val="00CD0213"/>
    <w:rsid w:val="00CD119F"/>
    <w:rsid w:val="00CD159F"/>
    <w:rsid w:val="00CD1DEC"/>
    <w:rsid w:val="00CD20CA"/>
    <w:rsid w:val="00CD2968"/>
    <w:rsid w:val="00CD2A4F"/>
    <w:rsid w:val="00CD2D43"/>
    <w:rsid w:val="00CD2EAD"/>
    <w:rsid w:val="00CD3906"/>
    <w:rsid w:val="00CD51C7"/>
    <w:rsid w:val="00CD5B5D"/>
    <w:rsid w:val="00CD5D14"/>
    <w:rsid w:val="00CD6417"/>
    <w:rsid w:val="00CD6812"/>
    <w:rsid w:val="00CD6A58"/>
    <w:rsid w:val="00CD72F7"/>
    <w:rsid w:val="00CE0CC6"/>
    <w:rsid w:val="00CE0DFA"/>
    <w:rsid w:val="00CE135F"/>
    <w:rsid w:val="00CE13D4"/>
    <w:rsid w:val="00CE2195"/>
    <w:rsid w:val="00CE25F2"/>
    <w:rsid w:val="00CE288A"/>
    <w:rsid w:val="00CE2B7C"/>
    <w:rsid w:val="00CE2F8C"/>
    <w:rsid w:val="00CE4375"/>
    <w:rsid w:val="00CE4531"/>
    <w:rsid w:val="00CE4657"/>
    <w:rsid w:val="00CE4697"/>
    <w:rsid w:val="00CE4758"/>
    <w:rsid w:val="00CE476E"/>
    <w:rsid w:val="00CE4A47"/>
    <w:rsid w:val="00CE5C23"/>
    <w:rsid w:val="00CE5F50"/>
    <w:rsid w:val="00CE6150"/>
    <w:rsid w:val="00CE6777"/>
    <w:rsid w:val="00CE710B"/>
    <w:rsid w:val="00CE7625"/>
    <w:rsid w:val="00CE7CAE"/>
    <w:rsid w:val="00CE7E8B"/>
    <w:rsid w:val="00CF0E9B"/>
    <w:rsid w:val="00CF297A"/>
    <w:rsid w:val="00CF2BD9"/>
    <w:rsid w:val="00CF327B"/>
    <w:rsid w:val="00CF341D"/>
    <w:rsid w:val="00CF3432"/>
    <w:rsid w:val="00CF3687"/>
    <w:rsid w:val="00CF36DB"/>
    <w:rsid w:val="00CF37FD"/>
    <w:rsid w:val="00CF3842"/>
    <w:rsid w:val="00CF3FAE"/>
    <w:rsid w:val="00CF4B06"/>
    <w:rsid w:val="00CF590B"/>
    <w:rsid w:val="00CF5CB6"/>
    <w:rsid w:val="00CF6300"/>
    <w:rsid w:val="00CF7423"/>
    <w:rsid w:val="00CF7CC9"/>
    <w:rsid w:val="00CF7CCA"/>
    <w:rsid w:val="00D00507"/>
    <w:rsid w:val="00D0072D"/>
    <w:rsid w:val="00D00F80"/>
    <w:rsid w:val="00D0176D"/>
    <w:rsid w:val="00D02248"/>
    <w:rsid w:val="00D03BA8"/>
    <w:rsid w:val="00D03EFB"/>
    <w:rsid w:val="00D03F8F"/>
    <w:rsid w:val="00D041F5"/>
    <w:rsid w:val="00D0424B"/>
    <w:rsid w:val="00D042D8"/>
    <w:rsid w:val="00D042E9"/>
    <w:rsid w:val="00D04ABC"/>
    <w:rsid w:val="00D04EA8"/>
    <w:rsid w:val="00D05338"/>
    <w:rsid w:val="00D059C9"/>
    <w:rsid w:val="00D07308"/>
    <w:rsid w:val="00D07A1C"/>
    <w:rsid w:val="00D07AA4"/>
    <w:rsid w:val="00D103FC"/>
    <w:rsid w:val="00D10425"/>
    <w:rsid w:val="00D11102"/>
    <w:rsid w:val="00D11C25"/>
    <w:rsid w:val="00D11DDC"/>
    <w:rsid w:val="00D13A3D"/>
    <w:rsid w:val="00D13FB3"/>
    <w:rsid w:val="00D1451F"/>
    <w:rsid w:val="00D148CE"/>
    <w:rsid w:val="00D14E24"/>
    <w:rsid w:val="00D151B4"/>
    <w:rsid w:val="00D1611A"/>
    <w:rsid w:val="00D174C0"/>
    <w:rsid w:val="00D178A9"/>
    <w:rsid w:val="00D17AF7"/>
    <w:rsid w:val="00D210B8"/>
    <w:rsid w:val="00D21279"/>
    <w:rsid w:val="00D21D7D"/>
    <w:rsid w:val="00D22176"/>
    <w:rsid w:val="00D22E7B"/>
    <w:rsid w:val="00D22F70"/>
    <w:rsid w:val="00D22FDA"/>
    <w:rsid w:val="00D23608"/>
    <w:rsid w:val="00D23ACB"/>
    <w:rsid w:val="00D23E45"/>
    <w:rsid w:val="00D23FE3"/>
    <w:rsid w:val="00D24E1C"/>
    <w:rsid w:val="00D257C2"/>
    <w:rsid w:val="00D268DB"/>
    <w:rsid w:val="00D26D6A"/>
    <w:rsid w:val="00D273EB"/>
    <w:rsid w:val="00D27DE1"/>
    <w:rsid w:val="00D3040B"/>
    <w:rsid w:val="00D30D64"/>
    <w:rsid w:val="00D31541"/>
    <w:rsid w:val="00D317C9"/>
    <w:rsid w:val="00D3239C"/>
    <w:rsid w:val="00D32655"/>
    <w:rsid w:val="00D3274D"/>
    <w:rsid w:val="00D327B6"/>
    <w:rsid w:val="00D32818"/>
    <w:rsid w:val="00D32836"/>
    <w:rsid w:val="00D329A9"/>
    <w:rsid w:val="00D32BDE"/>
    <w:rsid w:val="00D32C6C"/>
    <w:rsid w:val="00D32E97"/>
    <w:rsid w:val="00D33982"/>
    <w:rsid w:val="00D33A99"/>
    <w:rsid w:val="00D3402E"/>
    <w:rsid w:val="00D347C1"/>
    <w:rsid w:val="00D3598A"/>
    <w:rsid w:val="00D36244"/>
    <w:rsid w:val="00D36309"/>
    <w:rsid w:val="00D36658"/>
    <w:rsid w:val="00D36A9C"/>
    <w:rsid w:val="00D37046"/>
    <w:rsid w:val="00D40B74"/>
    <w:rsid w:val="00D40D8B"/>
    <w:rsid w:val="00D413E8"/>
    <w:rsid w:val="00D4177A"/>
    <w:rsid w:val="00D41BAC"/>
    <w:rsid w:val="00D41E39"/>
    <w:rsid w:val="00D41FBB"/>
    <w:rsid w:val="00D42140"/>
    <w:rsid w:val="00D4215C"/>
    <w:rsid w:val="00D4285A"/>
    <w:rsid w:val="00D42D2A"/>
    <w:rsid w:val="00D4358D"/>
    <w:rsid w:val="00D4388D"/>
    <w:rsid w:val="00D43913"/>
    <w:rsid w:val="00D43C66"/>
    <w:rsid w:val="00D43CC3"/>
    <w:rsid w:val="00D44124"/>
    <w:rsid w:val="00D442F2"/>
    <w:rsid w:val="00D4434B"/>
    <w:rsid w:val="00D44A4B"/>
    <w:rsid w:val="00D4503A"/>
    <w:rsid w:val="00D451FA"/>
    <w:rsid w:val="00D46796"/>
    <w:rsid w:val="00D46C39"/>
    <w:rsid w:val="00D4761B"/>
    <w:rsid w:val="00D50171"/>
    <w:rsid w:val="00D501E1"/>
    <w:rsid w:val="00D507F8"/>
    <w:rsid w:val="00D5099D"/>
    <w:rsid w:val="00D51C95"/>
    <w:rsid w:val="00D51E71"/>
    <w:rsid w:val="00D51F8A"/>
    <w:rsid w:val="00D521F2"/>
    <w:rsid w:val="00D522AC"/>
    <w:rsid w:val="00D52503"/>
    <w:rsid w:val="00D52723"/>
    <w:rsid w:val="00D528CC"/>
    <w:rsid w:val="00D52936"/>
    <w:rsid w:val="00D529D3"/>
    <w:rsid w:val="00D52FB1"/>
    <w:rsid w:val="00D53660"/>
    <w:rsid w:val="00D54286"/>
    <w:rsid w:val="00D54721"/>
    <w:rsid w:val="00D55087"/>
    <w:rsid w:val="00D55C31"/>
    <w:rsid w:val="00D55DB6"/>
    <w:rsid w:val="00D55F46"/>
    <w:rsid w:val="00D562F7"/>
    <w:rsid w:val="00D56B4A"/>
    <w:rsid w:val="00D57357"/>
    <w:rsid w:val="00D57A82"/>
    <w:rsid w:val="00D57C81"/>
    <w:rsid w:val="00D6030A"/>
    <w:rsid w:val="00D606F2"/>
    <w:rsid w:val="00D61ABF"/>
    <w:rsid w:val="00D61E13"/>
    <w:rsid w:val="00D61F36"/>
    <w:rsid w:val="00D62211"/>
    <w:rsid w:val="00D63140"/>
    <w:rsid w:val="00D6319B"/>
    <w:rsid w:val="00D63641"/>
    <w:rsid w:val="00D6456D"/>
    <w:rsid w:val="00D646FB"/>
    <w:rsid w:val="00D64B51"/>
    <w:rsid w:val="00D6546D"/>
    <w:rsid w:val="00D65661"/>
    <w:rsid w:val="00D65E1E"/>
    <w:rsid w:val="00D65EFD"/>
    <w:rsid w:val="00D664EC"/>
    <w:rsid w:val="00D6651A"/>
    <w:rsid w:val="00D66581"/>
    <w:rsid w:val="00D66BC7"/>
    <w:rsid w:val="00D675B3"/>
    <w:rsid w:val="00D675BF"/>
    <w:rsid w:val="00D67D8C"/>
    <w:rsid w:val="00D701C3"/>
    <w:rsid w:val="00D70203"/>
    <w:rsid w:val="00D7184A"/>
    <w:rsid w:val="00D71962"/>
    <w:rsid w:val="00D72C98"/>
    <w:rsid w:val="00D73119"/>
    <w:rsid w:val="00D732FE"/>
    <w:rsid w:val="00D73AA0"/>
    <w:rsid w:val="00D74145"/>
    <w:rsid w:val="00D74697"/>
    <w:rsid w:val="00D75201"/>
    <w:rsid w:val="00D752F2"/>
    <w:rsid w:val="00D75887"/>
    <w:rsid w:val="00D75E41"/>
    <w:rsid w:val="00D7623A"/>
    <w:rsid w:val="00D76447"/>
    <w:rsid w:val="00D765A2"/>
    <w:rsid w:val="00D7673F"/>
    <w:rsid w:val="00D77161"/>
    <w:rsid w:val="00D77273"/>
    <w:rsid w:val="00D772FC"/>
    <w:rsid w:val="00D77514"/>
    <w:rsid w:val="00D77952"/>
    <w:rsid w:val="00D77B8A"/>
    <w:rsid w:val="00D8037F"/>
    <w:rsid w:val="00D806B5"/>
    <w:rsid w:val="00D8128F"/>
    <w:rsid w:val="00D8197D"/>
    <w:rsid w:val="00D81E87"/>
    <w:rsid w:val="00D82C74"/>
    <w:rsid w:val="00D832E7"/>
    <w:rsid w:val="00D83578"/>
    <w:rsid w:val="00D83B10"/>
    <w:rsid w:val="00D83EAD"/>
    <w:rsid w:val="00D846E3"/>
    <w:rsid w:val="00D84CFA"/>
    <w:rsid w:val="00D8508E"/>
    <w:rsid w:val="00D85266"/>
    <w:rsid w:val="00D85436"/>
    <w:rsid w:val="00D85819"/>
    <w:rsid w:val="00D85D87"/>
    <w:rsid w:val="00D864FB"/>
    <w:rsid w:val="00D86525"/>
    <w:rsid w:val="00D86B61"/>
    <w:rsid w:val="00D875BA"/>
    <w:rsid w:val="00D87C9D"/>
    <w:rsid w:val="00D87CB1"/>
    <w:rsid w:val="00D901C9"/>
    <w:rsid w:val="00D906A1"/>
    <w:rsid w:val="00D90778"/>
    <w:rsid w:val="00D90ABC"/>
    <w:rsid w:val="00D90EAB"/>
    <w:rsid w:val="00D91A5B"/>
    <w:rsid w:val="00D93F3C"/>
    <w:rsid w:val="00D947F3"/>
    <w:rsid w:val="00D9518E"/>
    <w:rsid w:val="00D95768"/>
    <w:rsid w:val="00D958A4"/>
    <w:rsid w:val="00D96013"/>
    <w:rsid w:val="00D96866"/>
    <w:rsid w:val="00D96E81"/>
    <w:rsid w:val="00D9728C"/>
    <w:rsid w:val="00D97E5D"/>
    <w:rsid w:val="00DA09E4"/>
    <w:rsid w:val="00DA11EC"/>
    <w:rsid w:val="00DA134F"/>
    <w:rsid w:val="00DA1857"/>
    <w:rsid w:val="00DA23E4"/>
    <w:rsid w:val="00DA259E"/>
    <w:rsid w:val="00DA2A2B"/>
    <w:rsid w:val="00DA2A2E"/>
    <w:rsid w:val="00DA2EE3"/>
    <w:rsid w:val="00DA2FAA"/>
    <w:rsid w:val="00DA3151"/>
    <w:rsid w:val="00DA3854"/>
    <w:rsid w:val="00DA4188"/>
    <w:rsid w:val="00DA4DB3"/>
    <w:rsid w:val="00DA4FB6"/>
    <w:rsid w:val="00DA5096"/>
    <w:rsid w:val="00DA5E97"/>
    <w:rsid w:val="00DA676D"/>
    <w:rsid w:val="00DA69A4"/>
    <w:rsid w:val="00DA6DA2"/>
    <w:rsid w:val="00DB014E"/>
    <w:rsid w:val="00DB0361"/>
    <w:rsid w:val="00DB03CA"/>
    <w:rsid w:val="00DB0422"/>
    <w:rsid w:val="00DB04D4"/>
    <w:rsid w:val="00DB094F"/>
    <w:rsid w:val="00DB0D61"/>
    <w:rsid w:val="00DB0F6D"/>
    <w:rsid w:val="00DB28BC"/>
    <w:rsid w:val="00DB2B7A"/>
    <w:rsid w:val="00DB2C13"/>
    <w:rsid w:val="00DB3490"/>
    <w:rsid w:val="00DB36E0"/>
    <w:rsid w:val="00DB3730"/>
    <w:rsid w:val="00DB3A03"/>
    <w:rsid w:val="00DB3AA4"/>
    <w:rsid w:val="00DB41B4"/>
    <w:rsid w:val="00DB4232"/>
    <w:rsid w:val="00DB49BE"/>
    <w:rsid w:val="00DB4BBA"/>
    <w:rsid w:val="00DB55B8"/>
    <w:rsid w:val="00DB6013"/>
    <w:rsid w:val="00DB605B"/>
    <w:rsid w:val="00DB6351"/>
    <w:rsid w:val="00DB6822"/>
    <w:rsid w:val="00DB6D64"/>
    <w:rsid w:val="00DB7880"/>
    <w:rsid w:val="00DB7B15"/>
    <w:rsid w:val="00DB7D63"/>
    <w:rsid w:val="00DB7ED9"/>
    <w:rsid w:val="00DC03A7"/>
    <w:rsid w:val="00DC0880"/>
    <w:rsid w:val="00DC182C"/>
    <w:rsid w:val="00DC21D0"/>
    <w:rsid w:val="00DC3D4D"/>
    <w:rsid w:val="00DC42B6"/>
    <w:rsid w:val="00DC4FB7"/>
    <w:rsid w:val="00DC54F9"/>
    <w:rsid w:val="00DC552F"/>
    <w:rsid w:val="00DC57A5"/>
    <w:rsid w:val="00DC5E3E"/>
    <w:rsid w:val="00DC6095"/>
    <w:rsid w:val="00DC6294"/>
    <w:rsid w:val="00DC6AF3"/>
    <w:rsid w:val="00DC6FB6"/>
    <w:rsid w:val="00DC724F"/>
    <w:rsid w:val="00DC7727"/>
    <w:rsid w:val="00DD060D"/>
    <w:rsid w:val="00DD0816"/>
    <w:rsid w:val="00DD0C21"/>
    <w:rsid w:val="00DD11E6"/>
    <w:rsid w:val="00DD1BD0"/>
    <w:rsid w:val="00DD2B67"/>
    <w:rsid w:val="00DD2D19"/>
    <w:rsid w:val="00DD34E3"/>
    <w:rsid w:val="00DD3FC7"/>
    <w:rsid w:val="00DD422D"/>
    <w:rsid w:val="00DD47F9"/>
    <w:rsid w:val="00DD58C1"/>
    <w:rsid w:val="00DD5950"/>
    <w:rsid w:val="00DD610E"/>
    <w:rsid w:val="00DD636B"/>
    <w:rsid w:val="00DD649E"/>
    <w:rsid w:val="00DD68ED"/>
    <w:rsid w:val="00DD70DB"/>
    <w:rsid w:val="00DE009B"/>
    <w:rsid w:val="00DE0434"/>
    <w:rsid w:val="00DE061E"/>
    <w:rsid w:val="00DE070B"/>
    <w:rsid w:val="00DE08B8"/>
    <w:rsid w:val="00DE325C"/>
    <w:rsid w:val="00DE3C26"/>
    <w:rsid w:val="00DE3E40"/>
    <w:rsid w:val="00DE423F"/>
    <w:rsid w:val="00DE4603"/>
    <w:rsid w:val="00DE46AF"/>
    <w:rsid w:val="00DE5433"/>
    <w:rsid w:val="00DE582F"/>
    <w:rsid w:val="00DE6653"/>
    <w:rsid w:val="00DE6A41"/>
    <w:rsid w:val="00DE71B6"/>
    <w:rsid w:val="00DE74C6"/>
    <w:rsid w:val="00DE7D22"/>
    <w:rsid w:val="00DF0583"/>
    <w:rsid w:val="00DF098C"/>
    <w:rsid w:val="00DF0A12"/>
    <w:rsid w:val="00DF0E46"/>
    <w:rsid w:val="00DF1682"/>
    <w:rsid w:val="00DF181A"/>
    <w:rsid w:val="00DF1A97"/>
    <w:rsid w:val="00DF3B82"/>
    <w:rsid w:val="00DF3BD2"/>
    <w:rsid w:val="00DF4464"/>
    <w:rsid w:val="00DF4491"/>
    <w:rsid w:val="00DF4518"/>
    <w:rsid w:val="00DF481A"/>
    <w:rsid w:val="00DF4E81"/>
    <w:rsid w:val="00DF5545"/>
    <w:rsid w:val="00DF5C11"/>
    <w:rsid w:val="00DF5C39"/>
    <w:rsid w:val="00DF5F8C"/>
    <w:rsid w:val="00DF65F0"/>
    <w:rsid w:val="00DF751A"/>
    <w:rsid w:val="00DF7E8F"/>
    <w:rsid w:val="00E008DF"/>
    <w:rsid w:val="00E017FC"/>
    <w:rsid w:val="00E01F90"/>
    <w:rsid w:val="00E0246E"/>
    <w:rsid w:val="00E02621"/>
    <w:rsid w:val="00E02874"/>
    <w:rsid w:val="00E033CF"/>
    <w:rsid w:val="00E049A2"/>
    <w:rsid w:val="00E04C23"/>
    <w:rsid w:val="00E05C91"/>
    <w:rsid w:val="00E05F39"/>
    <w:rsid w:val="00E06192"/>
    <w:rsid w:val="00E069F5"/>
    <w:rsid w:val="00E07350"/>
    <w:rsid w:val="00E07FED"/>
    <w:rsid w:val="00E104A5"/>
    <w:rsid w:val="00E1052E"/>
    <w:rsid w:val="00E105F2"/>
    <w:rsid w:val="00E106CB"/>
    <w:rsid w:val="00E115CD"/>
    <w:rsid w:val="00E11BFD"/>
    <w:rsid w:val="00E12CED"/>
    <w:rsid w:val="00E13328"/>
    <w:rsid w:val="00E13444"/>
    <w:rsid w:val="00E13FC5"/>
    <w:rsid w:val="00E14068"/>
    <w:rsid w:val="00E1506B"/>
    <w:rsid w:val="00E15110"/>
    <w:rsid w:val="00E1583A"/>
    <w:rsid w:val="00E15974"/>
    <w:rsid w:val="00E17863"/>
    <w:rsid w:val="00E17D35"/>
    <w:rsid w:val="00E206FA"/>
    <w:rsid w:val="00E20BC7"/>
    <w:rsid w:val="00E20E86"/>
    <w:rsid w:val="00E20FA6"/>
    <w:rsid w:val="00E2102F"/>
    <w:rsid w:val="00E2140F"/>
    <w:rsid w:val="00E215B9"/>
    <w:rsid w:val="00E21803"/>
    <w:rsid w:val="00E22779"/>
    <w:rsid w:val="00E2338B"/>
    <w:rsid w:val="00E2383C"/>
    <w:rsid w:val="00E23EE0"/>
    <w:rsid w:val="00E23FB9"/>
    <w:rsid w:val="00E247B3"/>
    <w:rsid w:val="00E25A7F"/>
    <w:rsid w:val="00E25C7C"/>
    <w:rsid w:val="00E262C3"/>
    <w:rsid w:val="00E2688B"/>
    <w:rsid w:val="00E269E7"/>
    <w:rsid w:val="00E300DA"/>
    <w:rsid w:val="00E3028F"/>
    <w:rsid w:val="00E303E4"/>
    <w:rsid w:val="00E3092C"/>
    <w:rsid w:val="00E31824"/>
    <w:rsid w:val="00E3213E"/>
    <w:rsid w:val="00E32270"/>
    <w:rsid w:val="00E32C06"/>
    <w:rsid w:val="00E32F4C"/>
    <w:rsid w:val="00E3346E"/>
    <w:rsid w:val="00E335D5"/>
    <w:rsid w:val="00E33FC9"/>
    <w:rsid w:val="00E3442D"/>
    <w:rsid w:val="00E34D28"/>
    <w:rsid w:val="00E34EA0"/>
    <w:rsid w:val="00E35620"/>
    <w:rsid w:val="00E35B21"/>
    <w:rsid w:val="00E35FFC"/>
    <w:rsid w:val="00E3616C"/>
    <w:rsid w:val="00E3680F"/>
    <w:rsid w:val="00E40A14"/>
    <w:rsid w:val="00E4145E"/>
    <w:rsid w:val="00E419C8"/>
    <w:rsid w:val="00E42605"/>
    <w:rsid w:val="00E43569"/>
    <w:rsid w:val="00E43D44"/>
    <w:rsid w:val="00E44309"/>
    <w:rsid w:val="00E44D54"/>
    <w:rsid w:val="00E44E0E"/>
    <w:rsid w:val="00E45636"/>
    <w:rsid w:val="00E45BCF"/>
    <w:rsid w:val="00E46076"/>
    <w:rsid w:val="00E46707"/>
    <w:rsid w:val="00E46A52"/>
    <w:rsid w:val="00E46E5E"/>
    <w:rsid w:val="00E47404"/>
    <w:rsid w:val="00E47581"/>
    <w:rsid w:val="00E4788B"/>
    <w:rsid w:val="00E47AA1"/>
    <w:rsid w:val="00E47FA2"/>
    <w:rsid w:val="00E501D7"/>
    <w:rsid w:val="00E506A3"/>
    <w:rsid w:val="00E50AE6"/>
    <w:rsid w:val="00E5140F"/>
    <w:rsid w:val="00E5179F"/>
    <w:rsid w:val="00E522EC"/>
    <w:rsid w:val="00E54F0A"/>
    <w:rsid w:val="00E552C5"/>
    <w:rsid w:val="00E55B3E"/>
    <w:rsid w:val="00E55E68"/>
    <w:rsid w:val="00E564AF"/>
    <w:rsid w:val="00E56972"/>
    <w:rsid w:val="00E57672"/>
    <w:rsid w:val="00E60FAD"/>
    <w:rsid w:val="00E61293"/>
    <w:rsid w:val="00E61CCE"/>
    <w:rsid w:val="00E63EB1"/>
    <w:rsid w:val="00E64464"/>
    <w:rsid w:val="00E6587D"/>
    <w:rsid w:val="00E65E22"/>
    <w:rsid w:val="00E66056"/>
    <w:rsid w:val="00E664C5"/>
    <w:rsid w:val="00E66505"/>
    <w:rsid w:val="00E6657E"/>
    <w:rsid w:val="00E667DA"/>
    <w:rsid w:val="00E67355"/>
    <w:rsid w:val="00E70266"/>
    <w:rsid w:val="00E709F8"/>
    <w:rsid w:val="00E72F70"/>
    <w:rsid w:val="00E7399A"/>
    <w:rsid w:val="00E74155"/>
    <w:rsid w:val="00E74E2B"/>
    <w:rsid w:val="00E74EF1"/>
    <w:rsid w:val="00E751E2"/>
    <w:rsid w:val="00E76654"/>
    <w:rsid w:val="00E76890"/>
    <w:rsid w:val="00E76DA3"/>
    <w:rsid w:val="00E773DD"/>
    <w:rsid w:val="00E774F0"/>
    <w:rsid w:val="00E77664"/>
    <w:rsid w:val="00E77B8C"/>
    <w:rsid w:val="00E806BC"/>
    <w:rsid w:val="00E80AA4"/>
    <w:rsid w:val="00E82BE1"/>
    <w:rsid w:val="00E82E71"/>
    <w:rsid w:val="00E83D22"/>
    <w:rsid w:val="00E845EC"/>
    <w:rsid w:val="00E8461C"/>
    <w:rsid w:val="00E84754"/>
    <w:rsid w:val="00E849A5"/>
    <w:rsid w:val="00E84DCD"/>
    <w:rsid w:val="00E850EE"/>
    <w:rsid w:val="00E8541A"/>
    <w:rsid w:val="00E85754"/>
    <w:rsid w:val="00E85DD4"/>
    <w:rsid w:val="00E85EC5"/>
    <w:rsid w:val="00E85FD9"/>
    <w:rsid w:val="00E86357"/>
    <w:rsid w:val="00E8696E"/>
    <w:rsid w:val="00E872F8"/>
    <w:rsid w:val="00E87BA7"/>
    <w:rsid w:val="00E87F39"/>
    <w:rsid w:val="00E91B72"/>
    <w:rsid w:val="00E92346"/>
    <w:rsid w:val="00E92F2B"/>
    <w:rsid w:val="00E937F9"/>
    <w:rsid w:val="00E950AA"/>
    <w:rsid w:val="00E950BC"/>
    <w:rsid w:val="00E9511C"/>
    <w:rsid w:val="00E951EA"/>
    <w:rsid w:val="00E95BFC"/>
    <w:rsid w:val="00E96AF8"/>
    <w:rsid w:val="00E97107"/>
    <w:rsid w:val="00E9715C"/>
    <w:rsid w:val="00E974C5"/>
    <w:rsid w:val="00EA095D"/>
    <w:rsid w:val="00EA10B9"/>
    <w:rsid w:val="00EA18E0"/>
    <w:rsid w:val="00EA1FAE"/>
    <w:rsid w:val="00EA202A"/>
    <w:rsid w:val="00EA210E"/>
    <w:rsid w:val="00EA2171"/>
    <w:rsid w:val="00EA226C"/>
    <w:rsid w:val="00EA2345"/>
    <w:rsid w:val="00EA2461"/>
    <w:rsid w:val="00EA25AF"/>
    <w:rsid w:val="00EA271A"/>
    <w:rsid w:val="00EA37B0"/>
    <w:rsid w:val="00EA4180"/>
    <w:rsid w:val="00EA4E87"/>
    <w:rsid w:val="00EA5133"/>
    <w:rsid w:val="00EA55E1"/>
    <w:rsid w:val="00EA56B1"/>
    <w:rsid w:val="00EA575D"/>
    <w:rsid w:val="00EA5BC7"/>
    <w:rsid w:val="00EA5F15"/>
    <w:rsid w:val="00EA618D"/>
    <w:rsid w:val="00EA6439"/>
    <w:rsid w:val="00EA6569"/>
    <w:rsid w:val="00EA7527"/>
    <w:rsid w:val="00EA7D43"/>
    <w:rsid w:val="00EB0050"/>
    <w:rsid w:val="00EB06BE"/>
    <w:rsid w:val="00EB09B3"/>
    <w:rsid w:val="00EB101A"/>
    <w:rsid w:val="00EB10C4"/>
    <w:rsid w:val="00EB1136"/>
    <w:rsid w:val="00EB1D20"/>
    <w:rsid w:val="00EB3612"/>
    <w:rsid w:val="00EB40E3"/>
    <w:rsid w:val="00EB4546"/>
    <w:rsid w:val="00EB456E"/>
    <w:rsid w:val="00EB5196"/>
    <w:rsid w:val="00EB5374"/>
    <w:rsid w:val="00EB54AD"/>
    <w:rsid w:val="00EB5697"/>
    <w:rsid w:val="00EB5F3E"/>
    <w:rsid w:val="00EB5F74"/>
    <w:rsid w:val="00EB5FDD"/>
    <w:rsid w:val="00EB63F0"/>
    <w:rsid w:val="00EB64B5"/>
    <w:rsid w:val="00EB7825"/>
    <w:rsid w:val="00EB785B"/>
    <w:rsid w:val="00EB7F45"/>
    <w:rsid w:val="00EC0326"/>
    <w:rsid w:val="00EC0A6C"/>
    <w:rsid w:val="00EC0BBB"/>
    <w:rsid w:val="00EC16C5"/>
    <w:rsid w:val="00EC1791"/>
    <w:rsid w:val="00EC19F8"/>
    <w:rsid w:val="00EC1DF9"/>
    <w:rsid w:val="00EC1E67"/>
    <w:rsid w:val="00EC2189"/>
    <w:rsid w:val="00EC3745"/>
    <w:rsid w:val="00EC3910"/>
    <w:rsid w:val="00EC3A76"/>
    <w:rsid w:val="00EC3C51"/>
    <w:rsid w:val="00EC431E"/>
    <w:rsid w:val="00EC464E"/>
    <w:rsid w:val="00EC7AB8"/>
    <w:rsid w:val="00EC7BB8"/>
    <w:rsid w:val="00EC7C2E"/>
    <w:rsid w:val="00ED026B"/>
    <w:rsid w:val="00ED18B9"/>
    <w:rsid w:val="00ED19FF"/>
    <w:rsid w:val="00ED1F44"/>
    <w:rsid w:val="00ED23B2"/>
    <w:rsid w:val="00ED2B64"/>
    <w:rsid w:val="00ED3B2E"/>
    <w:rsid w:val="00ED3F83"/>
    <w:rsid w:val="00ED4198"/>
    <w:rsid w:val="00ED41E1"/>
    <w:rsid w:val="00ED41FA"/>
    <w:rsid w:val="00ED4201"/>
    <w:rsid w:val="00ED534E"/>
    <w:rsid w:val="00ED575E"/>
    <w:rsid w:val="00ED598A"/>
    <w:rsid w:val="00ED5C52"/>
    <w:rsid w:val="00ED5F41"/>
    <w:rsid w:val="00ED69BA"/>
    <w:rsid w:val="00ED6B57"/>
    <w:rsid w:val="00ED6CF2"/>
    <w:rsid w:val="00ED7010"/>
    <w:rsid w:val="00ED7473"/>
    <w:rsid w:val="00ED79F3"/>
    <w:rsid w:val="00ED7DAC"/>
    <w:rsid w:val="00ED7E96"/>
    <w:rsid w:val="00EE05BF"/>
    <w:rsid w:val="00EE1169"/>
    <w:rsid w:val="00EE1FAB"/>
    <w:rsid w:val="00EE25BB"/>
    <w:rsid w:val="00EE2CC4"/>
    <w:rsid w:val="00EE4450"/>
    <w:rsid w:val="00EE4579"/>
    <w:rsid w:val="00EE47F6"/>
    <w:rsid w:val="00EE4921"/>
    <w:rsid w:val="00EE4A19"/>
    <w:rsid w:val="00EE5363"/>
    <w:rsid w:val="00EE5590"/>
    <w:rsid w:val="00EE55DF"/>
    <w:rsid w:val="00EE5892"/>
    <w:rsid w:val="00EE6620"/>
    <w:rsid w:val="00EE6B5D"/>
    <w:rsid w:val="00EE6BFE"/>
    <w:rsid w:val="00EE702D"/>
    <w:rsid w:val="00EE72FC"/>
    <w:rsid w:val="00EE766D"/>
    <w:rsid w:val="00EE78D7"/>
    <w:rsid w:val="00EF0210"/>
    <w:rsid w:val="00EF184A"/>
    <w:rsid w:val="00EF1A3E"/>
    <w:rsid w:val="00EF1B85"/>
    <w:rsid w:val="00EF264B"/>
    <w:rsid w:val="00EF2A9C"/>
    <w:rsid w:val="00EF2BB5"/>
    <w:rsid w:val="00EF3C4B"/>
    <w:rsid w:val="00EF3E7C"/>
    <w:rsid w:val="00EF3F08"/>
    <w:rsid w:val="00EF3FED"/>
    <w:rsid w:val="00EF402D"/>
    <w:rsid w:val="00EF5D61"/>
    <w:rsid w:val="00EF5D6A"/>
    <w:rsid w:val="00EF652C"/>
    <w:rsid w:val="00EF66A4"/>
    <w:rsid w:val="00EF6AB2"/>
    <w:rsid w:val="00EF6BF6"/>
    <w:rsid w:val="00EF6DF6"/>
    <w:rsid w:val="00EF7632"/>
    <w:rsid w:val="00EF7638"/>
    <w:rsid w:val="00EF7703"/>
    <w:rsid w:val="00F00750"/>
    <w:rsid w:val="00F00C6C"/>
    <w:rsid w:val="00F018D8"/>
    <w:rsid w:val="00F01928"/>
    <w:rsid w:val="00F0241A"/>
    <w:rsid w:val="00F024B2"/>
    <w:rsid w:val="00F030D2"/>
    <w:rsid w:val="00F0519B"/>
    <w:rsid w:val="00F056C8"/>
    <w:rsid w:val="00F05B0A"/>
    <w:rsid w:val="00F05D0E"/>
    <w:rsid w:val="00F0647A"/>
    <w:rsid w:val="00F0687B"/>
    <w:rsid w:val="00F06DE6"/>
    <w:rsid w:val="00F06DF2"/>
    <w:rsid w:val="00F06F1B"/>
    <w:rsid w:val="00F06F1C"/>
    <w:rsid w:val="00F111B3"/>
    <w:rsid w:val="00F1298D"/>
    <w:rsid w:val="00F12B72"/>
    <w:rsid w:val="00F1394A"/>
    <w:rsid w:val="00F13CB4"/>
    <w:rsid w:val="00F13F73"/>
    <w:rsid w:val="00F14364"/>
    <w:rsid w:val="00F14B18"/>
    <w:rsid w:val="00F14F1F"/>
    <w:rsid w:val="00F151D3"/>
    <w:rsid w:val="00F15345"/>
    <w:rsid w:val="00F15C10"/>
    <w:rsid w:val="00F15CAB"/>
    <w:rsid w:val="00F16981"/>
    <w:rsid w:val="00F20118"/>
    <w:rsid w:val="00F209AD"/>
    <w:rsid w:val="00F21427"/>
    <w:rsid w:val="00F217B0"/>
    <w:rsid w:val="00F229D5"/>
    <w:rsid w:val="00F22F3E"/>
    <w:rsid w:val="00F23ADC"/>
    <w:rsid w:val="00F24AE6"/>
    <w:rsid w:val="00F25015"/>
    <w:rsid w:val="00F257F0"/>
    <w:rsid w:val="00F25B7C"/>
    <w:rsid w:val="00F25C50"/>
    <w:rsid w:val="00F25CB4"/>
    <w:rsid w:val="00F26017"/>
    <w:rsid w:val="00F26615"/>
    <w:rsid w:val="00F2677E"/>
    <w:rsid w:val="00F26992"/>
    <w:rsid w:val="00F26E1A"/>
    <w:rsid w:val="00F26E62"/>
    <w:rsid w:val="00F271A8"/>
    <w:rsid w:val="00F277DB"/>
    <w:rsid w:val="00F27977"/>
    <w:rsid w:val="00F27A42"/>
    <w:rsid w:val="00F27DAE"/>
    <w:rsid w:val="00F30031"/>
    <w:rsid w:val="00F30505"/>
    <w:rsid w:val="00F31000"/>
    <w:rsid w:val="00F31399"/>
    <w:rsid w:val="00F320C0"/>
    <w:rsid w:val="00F322EC"/>
    <w:rsid w:val="00F32B30"/>
    <w:rsid w:val="00F3302D"/>
    <w:rsid w:val="00F33503"/>
    <w:rsid w:val="00F3390F"/>
    <w:rsid w:val="00F33CAE"/>
    <w:rsid w:val="00F33EC8"/>
    <w:rsid w:val="00F340E0"/>
    <w:rsid w:val="00F34152"/>
    <w:rsid w:val="00F34653"/>
    <w:rsid w:val="00F34C55"/>
    <w:rsid w:val="00F34C87"/>
    <w:rsid w:val="00F35900"/>
    <w:rsid w:val="00F359E8"/>
    <w:rsid w:val="00F35F04"/>
    <w:rsid w:val="00F365DC"/>
    <w:rsid w:val="00F3679F"/>
    <w:rsid w:val="00F40B97"/>
    <w:rsid w:val="00F40FA4"/>
    <w:rsid w:val="00F41151"/>
    <w:rsid w:val="00F41C85"/>
    <w:rsid w:val="00F4203D"/>
    <w:rsid w:val="00F42BA4"/>
    <w:rsid w:val="00F42BDB"/>
    <w:rsid w:val="00F43D04"/>
    <w:rsid w:val="00F4424B"/>
    <w:rsid w:val="00F45962"/>
    <w:rsid w:val="00F460E2"/>
    <w:rsid w:val="00F46476"/>
    <w:rsid w:val="00F46A08"/>
    <w:rsid w:val="00F46B29"/>
    <w:rsid w:val="00F4791B"/>
    <w:rsid w:val="00F50666"/>
    <w:rsid w:val="00F512DC"/>
    <w:rsid w:val="00F515A7"/>
    <w:rsid w:val="00F51BB5"/>
    <w:rsid w:val="00F51E37"/>
    <w:rsid w:val="00F536B5"/>
    <w:rsid w:val="00F53B87"/>
    <w:rsid w:val="00F53BB1"/>
    <w:rsid w:val="00F542F4"/>
    <w:rsid w:val="00F54BBA"/>
    <w:rsid w:val="00F55165"/>
    <w:rsid w:val="00F5565D"/>
    <w:rsid w:val="00F557A0"/>
    <w:rsid w:val="00F55B30"/>
    <w:rsid w:val="00F55D0F"/>
    <w:rsid w:val="00F56270"/>
    <w:rsid w:val="00F562A9"/>
    <w:rsid w:val="00F5685E"/>
    <w:rsid w:val="00F56C12"/>
    <w:rsid w:val="00F573CB"/>
    <w:rsid w:val="00F57457"/>
    <w:rsid w:val="00F57490"/>
    <w:rsid w:val="00F5761C"/>
    <w:rsid w:val="00F57828"/>
    <w:rsid w:val="00F57CF3"/>
    <w:rsid w:val="00F57CFE"/>
    <w:rsid w:val="00F57D0C"/>
    <w:rsid w:val="00F6007E"/>
    <w:rsid w:val="00F60640"/>
    <w:rsid w:val="00F607B0"/>
    <w:rsid w:val="00F60B83"/>
    <w:rsid w:val="00F61159"/>
    <w:rsid w:val="00F61259"/>
    <w:rsid w:val="00F627C3"/>
    <w:rsid w:val="00F629E4"/>
    <w:rsid w:val="00F62EE0"/>
    <w:rsid w:val="00F6301B"/>
    <w:rsid w:val="00F63D5A"/>
    <w:rsid w:val="00F63FE8"/>
    <w:rsid w:val="00F64228"/>
    <w:rsid w:val="00F64BC5"/>
    <w:rsid w:val="00F650B4"/>
    <w:rsid w:val="00F65192"/>
    <w:rsid w:val="00F654FA"/>
    <w:rsid w:val="00F65C1B"/>
    <w:rsid w:val="00F67A45"/>
    <w:rsid w:val="00F67F4E"/>
    <w:rsid w:val="00F70013"/>
    <w:rsid w:val="00F702EE"/>
    <w:rsid w:val="00F70336"/>
    <w:rsid w:val="00F71F0C"/>
    <w:rsid w:val="00F72C93"/>
    <w:rsid w:val="00F72CE5"/>
    <w:rsid w:val="00F74253"/>
    <w:rsid w:val="00F7480B"/>
    <w:rsid w:val="00F7512C"/>
    <w:rsid w:val="00F751B7"/>
    <w:rsid w:val="00F76C0D"/>
    <w:rsid w:val="00F76E70"/>
    <w:rsid w:val="00F77299"/>
    <w:rsid w:val="00F77A0F"/>
    <w:rsid w:val="00F80280"/>
    <w:rsid w:val="00F8036B"/>
    <w:rsid w:val="00F8047C"/>
    <w:rsid w:val="00F80840"/>
    <w:rsid w:val="00F80AD1"/>
    <w:rsid w:val="00F81032"/>
    <w:rsid w:val="00F810AE"/>
    <w:rsid w:val="00F81504"/>
    <w:rsid w:val="00F818A6"/>
    <w:rsid w:val="00F81ADD"/>
    <w:rsid w:val="00F82417"/>
    <w:rsid w:val="00F82420"/>
    <w:rsid w:val="00F82580"/>
    <w:rsid w:val="00F83CF9"/>
    <w:rsid w:val="00F8409E"/>
    <w:rsid w:val="00F842C0"/>
    <w:rsid w:val="00F84467"/>
    <w:rsid w:val="00F8496F"/>
    <w:rsid w:val="00F84990"/>
    <w:rsid w:val="00F84EFC"/>
    <w:rsid w:val="00F85619"/>
    <w:rsid w:val="00F8571B"/>
    <w:rsid w:val="00F858AD"/>
    <w:rsid w:val="00F85F7E"/>
    <w:rsid w:val="00F86ED7"/>
    <w:rsid w:val="00F9004B"/>
    <w:rsid w:val="00F90758"/>
    <w:rsid w:val="00F91239"/>
    <w:rsid w:val="00F915E0"/>
    <w:rsid w:val="00F926EC"/>
    <w:rsid w:val="00F92833"/>
    <w:rsid w:val="00F9305E"/>
    <w:rsid w:val="00F9317D"/>
    <w:rsid w:val="00F9335B"/>
    <w:rsid w:val="00F939EB"/>
    <w:rsid w:val="00F93BC7"/>
    <w:rsid w:val="00F94F4E"/>
    <w:rsid w:val="00F9535E"/>
    <w:rsid w:val="00F9569E"/>
    <w:rsid w:val="00F957B2"/>
    <w:rsid w:val="00F959AC"/>
    <w:rsid w:val="00F95DB5"/>
    <w:rsid w:val="00F97AE3"/>
    <w:rsid w:val="00F97D93"/>
    <w:rsid w:val="00F97E8C"/>
    <w:rsid w:val="00FA0030"/>
    <w:rsid w:val="00FA0086"/>
    <w:rsid w:val="00FA06A0"/>
    <w:rsid w:val="00FA0893"/>
    <w:rsid w:val="00FA0A7B"/>
    <w:rsid w:val="00FA11A3"/>
    <w:rsid w:val="00FA1DDF"/>
    <w:rsid w:val="00FA3558"/>
    <w:rsid w:val="00FA4636"/>
    <w:rsid w:val="00FA4AA9"/>
    <w:rsid w:val="00FA4FEF"/>
    <w:rsid w:val="00FA54A3"/>
    <w:rsid w:val="00FA559E"/>
    <w:rsid w:val="00FA5780"/>
    <w:rsid w:val="00FA5937"/>
    <w:rsid w:val="00FA718F"/>
    <w:rsid w:val="00FA78F8"/>
    <w:rsid w:val="00FA79C2"/>
    <w:rsid w:val="00FA7DCE"/>
    <w:rsid w:val="00FA7EAA"/>
    <w:rsid w:val="00FB0A65"/>
    <w:rsid w:val="00FB0AEF"/>
    <w:rsid w:val="00FB0B85"/>
    <w:rsid w:val="00FB18FD"/>
    <w:rsid w:val="00FB2358"/>
    <w:rsid w:val="00FB2783"/>
    <w:rsid w:val="00FB2995"/>
    <w:rsid w:val="00FB2CF9"/>
    <w:rsid w:val="00FB2D9C"/>
    <w:rsid w:val="00FB38E3"/>
    <w:rsid w:val="00FB3951"/>
    <w:rsid w:val="00FB39FB"/>
    <w:rsid w:val="00FB3ECA"/>
    <w:rsid w:val="00FB3FFD"/>
    <w:rsid w:val="00FB40ED"/>
    <w:rsid w:val="00FB4614"/>
    <w:rsid w:val="00FB461D"/>
    <w:rsid w:val="00FB4A92"/>
    <w:rsid w:val="00FB57E6"/>
    <w:rsid w:val="00FB5B9E"/>
    <w:rsid w:val="00FB69E7"/>
    <w:rsid w:val="00FB6D88"/>
    <w:rsid w:val="00FB6FDE"/>
    <w:rsid w:val="00FB7265"/>
    <w:rsid w:val="00FB7A93"/>
    <w:rsid w:val="00FB7BCE"/>
    <w:rsid w:val="00FB7CFE"/>
    <w:rsid w:val="00FC089F"/>
    <w:rsid w:val="00FC0F6C"/>
    <w:rsid w:val="00FC11CC"/>
    <w:rsid w:val="00FC1756"/>
    <w:rsid w:val="00FC1DCB"/>
    <w:rsid w:val="00FC1FA7"/>
    <w:rsid w:val="00FC29A4"/>
    <w:rsid w:val="00FC31F8"/>
    <w:rsid w:val="00FC36A0"/>
    <w:rsid w:val="00FC3993"/>
    <w:rsid w:val="00FC3DF1"/>
    <w:rsid w:val="00FC4580"/>
    <w:rsid w:val="00FC4E4C"/>
    <w:rsid w:val="00FC5860"/>
    <w:rsid w:val="00FC5BF2"/>
    <w:rsid w:val="00FC5D81"/>
    <w:rsid w:val="00FC6979"/>
    <w:rsid w:val="00FC6EAD"/>
    <w:rsid w:val="00FC6FFD"/>
    <w:rsid w:val="00FC7834"/>
    <w:rsid w:val="00FC789B"/>
    <w:rsid w:val="00FD0AF9"/>
    <w:rsid w:val="00FD0F83"/>
    <w:rsid w:val="00FD0FA6"/>
    <w:rsid w:val="00FD2E89"/>
    <w:rsid w:val="00FD316C"/>
    <w:rsid w:val="00FD3A96"/>
    <w:rsid w:val="00FD3BDB"/>
    <w:rsid w:val="00FD4100"/>
    <w:rsid w:val="00FD50C6"/>
    <w:rsid w:val="00FD55B9"/>
    <w:rsid w:val="00FD5FD7"/>
    <w:rsid w:val="00FD63F8"/>
    <w:rsid w:val="00FD645E"/>
    <w:rsid w:val="00FD6AD6"/>
    <w:rsid w:val="00FD6B50"/>
    <w:rsid w:val="00FD6F5E"/>
    <w:rsid w:val="00FD77C0"/>
    <w:rsid w:val="00FD7AAD"/>
    <w:rsid w:val="00FE031E"/>
    <w:rsid w:val="00FE06BC"/>
    <w:rsid w:val="00FE0E51"/>
    <w:rsid w:val="00FE17EA"/>
    <w:rsid w:val="00FE1FCD"/>
    <w:rsid w:val="00FE277F"/>
    <w:rsid w:val="00FE2CC5"/>
    <w:rsid w:val="00FE3565"/>
    <w:rsid w:val="00FE379B"/>
    <w:rsid w:val="00FE3DB4"/>
    <w:rsid w:val="00FE6522"/>
    <w:rsid w:val="00FE6D64"/>
    <w:rsid w:val="00FE76C0"/>
    <w:rsid w:val="00FE7FD2"/>
    <w:rsid w:val="00FE7FEF"/>
    <w:rsid w:val="00FF0024"/>
    <w:rsid w:val="00FF010E"/>
    <w:rsid w:val="00FF0EBB"/>
    <w:rsid w:val="00FF24F8"/>
    <w:rsid w:val="00FF4975"/>
    <w:rsid w:val="00FF6013"/>
    <w:rsid w:val="00FF606E"/>
    <w:rsid w:val="00FF6192"/>
    <w:rsid w:val="00FF6335"/>
    <w:rsid w:val="00FF6987"/>
    <w:rsid w:val="00FF6D41"/>
    <w:rsid w:val="00FF73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1A6D5"/>
  <w15:chartTrackingRefBased/>
  <w15:docId w15:val="{DDB97774-35B0-4EC2-86B6-830240777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991"/>
    <w:pPr>
      <w:spacing w:after="0" w:line="360" w:lineRule="auto"/>
      <w:jc w:val="both"/>
    </w:pPr>
    <w:rPr>
      <w:rFonts w:ascii="David" w:eastAsia="Times New Roman" w:hAnsi="David" w:cs="Times New Roman"/>
      <w:sz w:val="24"/>
      <w:szCs w:val="24"/>
    </w:rPr>
  </w:style>
  <w:style w:type="paragraph" w:styleId="Heading1">
    <w:name w:val="heading 1"/>
    <w:basedOn w:val="Normal"/>
    <w:next w:val="Normal"/>
    <w:link w:val="Heading1Char"/>
    <w:autoRedefine/>
    <w:uiPriority w:val="9"/>
    <w:qFormat/>
    <w:rsid w:val="007C6278"/>
    <w:pPr>
      <w:keepNext/>
      <w:keepLines/>
      <w:numPr>
        <w:numId w:val="31"/>
      </w:numPr>
      <w:spacing w:before="360" w:after="120"/>
      <w:outlineLvl w:val="0"/>
      <w:pPrChange w:id="0" w:author="Idit Balachsan" w:date="2020-01-27T13:35:00Z">
        <w:pPr>
          <w:keepNext/>
          <w:keepLines/>
          <w:numPr>
            <w:numId w:val="31"/>
          </w:numPr>
          <w:spacing w:before="360" w:after="120" w:line="360" w:lineRule="auto"/>
          <w:ind w:left="432" w:hanging="432"/>
          <w:jc w:val="both"/>
          <w:outlineLvl w:val="0"/>
        </w:pPr>
      </w:pPrChange>
    </w:pPr>
    <w:rPr>
      <w:rFonts w:eastAsiaTheme="majorEastAsia" w:cs="David"/>
      <w:b/>
      <w:color w:val="000000" w:themeColor="text1"/>
      <w:sz w:val="28"/>
      <w:szCs w:val="32"/>
      <w:rPrChange w:id="0" w:author="Idit Balachsan" w:date="2020-01-27T13:35:00Z">
        <w:rPr>
          <w:rFonts w:ascii="David" w:eastAsiaTheme="majorEastAsia" w:hAnsi="David" w:cs="David"/>
          <w:b/>
          <w:color w:val="000000" w:themeColor="text1"/>
          <w:sz w:val="28"/>
          <w:szCs w:val="32"/>
          <w:lang w:val="en-US" w:eastAsia="en-US" w:bidi="he-IL"/>
        </w:rPr>
      </w:rPrChange>
    </w:rPr>
  </w:style>
  <w:style w:type="paragraph" w:styleId="Heading2">
    <w:name w:val="heading 2"/>
    <w:basedOn w:val="Normal"/>
    <w:next w:val="Normal"/>
    <w:link w:val="Heading2Char"/>
    <w:autoRedefine/>
    <w:uiPriority w:val="9"/>
    <w:unhideWhenUsed/>
    <w:qFormat/>
    <w:rsid w:val="007C3543"/>
    <w:pPr>
      <w:keepNext/>
      <w:keepLines/>
      <w:numPr>
        <w:ilvl w:val="1"/>
        <w:numId w:val="31"/>
      </w:numPr>
      <w:spacing w:before="40"/>
      <w:outlineLvl w:val="1"/>
    </w:pPr>
    <w:rPr>
      <w:rFonts w:eastAsiaTheme="majorEastAsia" w:cstheme="majorBidi"/>
      <w:b/>
      <w:color w:val="000000" w:themeColor="text1"/>
      <w:sz w:val="22"/>
      <w:szCs w:val="26"/>
    </w:rPr>
  </w:style>
  <w:style w:type="paragraph" w:styleId="Heading3">
    <w:name w:val="heading 3"/>
    <w:basedOn w:val="Normal"/>
    <w:next w:val="Normal"/>
    <w:link w:val="Heading3Char"/>
    <w:autoRedefine/>
    <w:uiPriority w:val="9"/>
    <w:unhideWhenUsed/>
    <w:qFormat/>
    <w:rsid w:val="00760508"/>
    <w:pPr>
      <w:keepNext/>
      <w:keepLines/>
      <w:numPr>
        <w:ilvl w:val="2"/>
        <w:numId w:val="31"/>
      </w:numPr>
      <w:spacing w:before="40"/>
      <w:outlineLvl w:val="2"/>
    </w:pPr>
    <w:rPr>
      <w:rFonts w:eastAsiaTheme="majorEastAsia" w:cstheme="majorBidi"/>
      <w:b/>
      <w:color w:val="000000" w:themeColor="text1"/>
      <w:sz w:val="21"/>
    </w:rPr>
  </w:style>
  <w:style w:type="paragraph" w:styleId="Heading4">
    <w:name w:val="heading 4"/>
    <w:basedOn w:val="Normal"/>
    <w:next w:val="Normal"/>
    <w:link w:val="Heading4Char"/>
    <w:uiPriority w:val="9"/>
    <w:semiHidden/>
    <w:unhideWhenUsed/>
    <w:qFormat/>
    <w:rsid w:val="002C3AD5"/>
    <w:pPr>
      <w:keepNext/>
      <w:keepLines/>
      <w:numPr>
        <w:ilvl w:val="3"/>
        <w:numId w:val="3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C3AD5"/>
    <w:pPr>
      <w:keepNext/>
      <w:keepLines/>
      <w:numPr>
        <w:ilvl w:val="4"/>
        <w:numId w:val="3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C3AD5"/>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C3AD5"/>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C3AD5"/>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3AD5"/>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333D"/>
    <w:pPr>
      <w:spacing w:before="100" w:beforeAutospacing="1" w:after="100" w:afterAutospacing="1"/>
    </w:pPr>
  </w:style>
  <w:style w:type="paragraph" w:customStyle="1" w:styleId="Default">
    <w:name w:val="Default"/>
    <w:rsid w:val="007C64FC"/>
    <w:pPr>
      <w:autoSpaceDE w:val="0"/>
      <w:autoSpaceDN w:val="0"/>
      <w:adjustRightInd w:val="0"/>
      <w:spacing w:after="0" w:line="240" w:lineRule="auto"/>
    </w:pPr>
    <w:rPr>
      <w:rFonts w:ascii="MMEHC P+ Gulliver" w:hAnsi="MMEHC P+ Gulliver" w:cs="MMEHC P+ Gulliver"/>
      <w:color w:val="000000"/>
      <w:sz w:val="24"/>
      <w:szCs w:val="24"/>
    </w:rPr>
  </w:style>
  <w:style w:type="character" w:styleId="Hyperlink">
    <w:name w:val="Hyperlink"/>
    <w:basedOn w:val="DefaultParagraphFont"/>
    <w:uiPriority w:val="99"/>
    <w:unhideWhenUsed/>
    <w:rsid w:val="007A4F75"/>
    <w:rPr>
      <w:color w:val="0000FF"/>
      <w:u w:val="single"/>
    </w:rPr>
  </w:style>
  <w:style w:type="character" w:customStyle="1" w:styleId="apple-converted-space">
    <w:name w:val="apple-converted-space"/>
    <w:basedOn w:val="DefaultParagraphFont"/>
    <w:rsid w:val="007A4F75"/>
  </w:style>
  <w:style w:type="paragraph" w:styleId="ListParagraph">
    <w:name w:val="List Paragraph"/>
    <w:basedOn w:val="Normal"/>
    <w:uiPriority w:val="34"/>
    <w:qFormat/>
    <w:rsid w:val="006D2082"/>
    <w:pPr>
      <w:ind w:left="720"/>
      <w:contextualSpacing/>
    </w:pPr>
  </w:style>
  <w:style w:type="character" w:styleId="FollowedHyperlink">
    <w:name w:val="FollowedHyperlink"/>
    <w:basedOn w:val="DefaultParagraphFont"/>
    <w:uiPriority w:val="99"/>
    <w:semiHidden/>
    <w:unhideWhenUsed/>
    <w:rsid w:val="003A1D5B"/>
    <w:rPr>
      <w:color w:val="954F72" w:themeColor="followedHyperlink"/>
      <w:u w:val="single"/>
    </w:rPr>
  </w:style>
  <w:style w:type="paragraph" w:styleId="BalloonText">
    <w:name w:val="Balloon Text"/>
    <w:basedOn w:val="Normal"/>
    <w:link w:val="BalloonTextChar"/>
    <w:uiPriority w:val="99"/>
    <w:semiHidden/>
    <w:unhideWhenUsed/>
    <w:rsid w:val="00680507"/>
    <w:rPr>
      <w:sz w:val="18"/>
      <w:szCs w:val="18"/>
    </w:rPr>
  </w:style>
  <w:style w:type="character" w:customStyle="1" w:styleId="BalloonTextChar">
    <w:name w:val="Balloon Text Char"/>
    <w:basedOn w:val="DefaultParagraphFont"/>
    <w:link w:val="BalloonText"/>
    <w:uiPriority w:val="99"/>
    <w:semiHidden/>
    <w:rsid w:val="00680507"/>
    <w:rPr>
      <w:rFonts w:ascii="Times New Roman" w:eastAsia="Times New Roman" w:hAnsi="Times New Roman" w:cs="Times New Roman"/>
      <w:sz w:val="18"/>
      <w:szCs w:val="18"/>
    </w:rPr>
  </w:style>
  <w:style w:type="character" w:styleId="PlaceholderText">
    <w:name w:val="Placeholder Text"/>
    <w:basedOn w:val="DefaultParagraphFont"/>
    <w:uiPriority w:val="99"/>
    <w:semiHidden/>
    <w:rsid w:val="00612AA7"/>
    <w:rPr>
      <w:color w:val="808080"/>
    </w:rPr>
  </w:style>
  <w:style w:type="character" w:customStyle="1" w:styleId="mwe-math-mathml-inline">
    <w:name w:val="mwe-math-mathml-inline"/>
    <w:basedOn w:val="DefaultParagraphFont"/>
    <w:rsid w:val="00A056FB"/>
  </w:style>
  <w:style w:type="paragraph" w:styleId="EndnoteText">
    <w:name w:val="endnote text"/>
    <w:basedOn w:val="Normal"/>
    <w:link w:val="EndnoteTextChar"/>
    <w:uiPriority w:val="99"/>
    <w:unhideWhenUsed/>
    <w:rsid w:val="00D44124"/>
    <w:pPr>
      <w:autoSpaceDE w:val="0"/>
      <w:autoSpaceDN w:val="0"/>
      <w:adjustRightInd w:val="0"/>
    </w:pPr>
    <w:rPr>
      <w:rFonts w:asciiTheme="majorBidi" w:hAnsiTheme="majorBidi" w:cstheme="majorBidi"/>
      <w:color w:val="000000"/>
      <w:sz w:val="20"/>
      <w:szCs w:val="20"/>
    </w:rPr>
  </w:style>
  <w:style w:type="character" w:customStyle="1" w:styleId="EndnoteTextChar">
    <w:name w:val="Endnote Text Char"/>
    <w:basedOn w:val="DefaultParagraphFont"/>
    <w:link w:val="EndnoteText"/>
    <w:uiPriority w:val="99"/>
    <w:rsid w:val="00D44124"/>
    <w:rPr>
      <w:rFonts w:asciiTheme="majorBidi" w:eastAsia="Times New Roman" w:hAnsiTheme="majorBidi" w:cstheme="majorBidi"/>
      <w:color w:val="000000"/>
      <w:sz w:val="20"/>
      <w:szCs w:val="20"/>
    </w:rPr>
  </w:style>
  <w:style w:type="character" w:styleId="EndnoteReference">
    <w:name w:val="endnote reference"/>
    <w:basedOn w:val="DefaultParagraphFont"/>
    <w:uiPriority w:val="99"/>
    <w:semiHidden/>
    <w:unhideWhenUsed/>
    <w:rsid w:val="00D44124"/>
    <w:rPr>
      <w:vertAlign w:val="superscript"/>
    </w:rPr>
  </w:style>
  <w:style w:type="paragraph" w:styleId="Caption">
    <w:name w:val="caption"/>
    <w:basedOn w:val="Normal"/>
    <w:next w:val="Normal"/>
    <w:uiPriority w:val="35"/>
    <w:unhideWhenUsed/>
    <w:qFormat/>
    <w:rsid w:val="006762E4"/>
    <w:pPr>
      <w:autoSpaceDE w:val="0"/>
      <w:autoSpaceDN w:val="0"/>
      <w:adjustRightInd w:val="0"/>
      <w:spacing w:after="200"/>
    </w:pPr>
    <w:rPr>
      <w:rFonts w:asciiTheme="majorBidi" w:hAnsiTheme="majorBidi" w:cstheme="majorBidi"/>
      <w:i/>
      <w:iCs/>
      <w:color w:val="44546A" w:themeColor="text2"/>
      <w:sz w:val="18"/>
      <w:szCs w:val="18"/>
    </w:rPr>
  </w:style>
  <w:style w:type="character" w:customStyle="1" w:styleId="UnresolvedMention1">
    <w:name w:val="Unresolved Mention1"/>
    <w:basedOn w:val="DefaultParagraphFont"/>
    <w:uiPriority w:val="99"/>
    <w:semiHidden/>
    <w:unhideWhenUsed/>
    <w:rsid w:val="00B57010"/>
    <w:rPr>
      <w:color w:val="605E5C"/>
      <w:shd w:val="clear" w:color="auto" w:fill="E1DFDD"/>
    </w:rPr>
  </w:style>
  <w:style w:type="character" w:styleId="CommentReference">
    <w:name w:val="annotation reference"/>
    <w:basedOn w:val="DefaultParagraphFont"/>
    <w:uiPriority w:val="99"/>
    <w:semiHidden/>
    <w:unhideWhenUsed/>
    <w:rsid w:val="00D041F5"/>
    <w:rPr>
      <w:sz w:val="16"/>
      <w:szCs w:val="16"/>
    </w:rPr>
  </w:style>
  <w:style w:type="paragraph" w:styleId="CommentText">
    <w:name w:val="annotation text"/>
    <w:basedOn w:val="Normal"/>
    <w:link w:val="CommentTextChar"/>
    <w:uiPriority w:val="99"/>
    <w:unhideWhenUsed/>
    <w:rsid w:val="00D041F5"/>
    <w:rPr>
      <w:sz w:val="20"/>
      <w:szCs w:val="20"/>
    </w:rPr>
  </w:style>
  <w:style w:type="character" w:customStyle="1" w:styleId="CommentTextChar">
    <w:name w:val="Comment Text Char"/>
    <w:basedOn w:val="DefaultParagraphFont"/>
    <w:link w:val="CommentText"/>
    <w:uiPriority w:val="99"/>
    <w:rsid w:val="00D041F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041F5"/>
    <w:rPr>
      <w:b/>
      <w:bCs/>
    </w:rPr>
  </w:style>
  <w:style w:type="character" w:customStyle="1" w:styleId="CommentSubjectChar">
    <w:name w:val="Comment Subject Char"/>
    <w:basedOn w:val="CommentTextChar"/>
    <w:link w:val="CommentSubject"/>
    <w:uiPriority w:val="99"/>
    <w:semiHidden/>
    <w:rsid w:val="00D041F5"/>
    <w:rPr>
      <w:rFonts w:ascii="Times New Roman" w:eastAsia="Times New Roman" w:hAnsi="Times New Roman" w:cs="Times New Roman"/>
      <w:b/>
      <w:bCs/>
      <w:sz w:val="20"/>
      <w:szCs w:val="20"/>
    </w:rPr>
  </w:style>
  <w:style w:type="paragraph" w:styleId="Title">
    <w:name w:val="Title"/>
    <w:basedOn w:val="Normal"/>
    <w:next w:val="Normal"/>
    <w:link w:val="TitleChar"/>
    <w:autoRedefine/>
    <w:uiPriority w:val="10"/>
    <w:qFormat/>
    <w:rsid w:val="003B68C4"/>
    <w:pPr>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3B68C4"/>
    <w:rPr>
      <w:rFonts w:ascii="David" w:eastAsiaTheme="majorEastAsia" w:hAnsi="David" w:cstheme="majorBidi"/>
      <w:b/>
      <w:spacing w:val="-10"/>
      <w:kern w:val="28"/>
      <w:sz w:val="28"/>
      <w:szCs w:val="56"/>
    </w:rPr>
  </w:style>
  <w:style w:type="character" w:customStyle="1" w:styleId="Heading1Char">
    <w:name w:val="Heading 1 Char"/>
    <w:basedOn w:val="DefaultParagraphFont"/>
    <w:link w:val="Heading1"/>
    <w:uiPriority w:val="9"/>
    <w:rsid w:val="007C6278"/>
    <w:rPr>
      <w:rFonts w:ascii="David" w:eastAsiaTheme="majorEastAsia" w:hAnsi="David" w:cs="David"/>
      <w:b/>
      <w:color w:val="000000" w:themeColor="text1"/>
      <w:sz w:val="28"/>
      <w:szCs w:val="32"/>
    </w:rPr>
  </w:style>
  <w:style w:type="character" w:customStyle="1" w:styleId="Heading2Char">
    <w:name w:val="Heading 2 Char"/>
    <w:basedOn w:val="DefaultParagraphFont"/>
    <w:link w:val="Heading2"/>
    <w:uiPriority w:val="9"/>
    <w:rsid w:val="007C3543"/>
    <w:rPr>
      <w:rFonts w:ascii="David" w:eastAsiaTheme="majorEastAsia" w:hAnsi="David" w:cstheme="majorBidi"/>
      <w:b/>
      <w:color w:val="000000" w:themeColor="text1"/>
      <w:szCs w:val="26"/>
    </w:rPr>
  </w:style>
  <w:style w:type="table" w:styleId="TableGrid">
    <w:name w:val="Table Grid"/>
    <w:basedOn w:val="TableNormal"/>
    <w:uiPriority w:val="39"/>
    <w:rsid w:val="00FD3B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60508"/>
    <w:rPr>
      <w:rFonts w:ascii="David" w:eastAsiaTheme="majorEastAsia" w:hAnsi="David" w:cstheme="majorBidi"/>
      <w:b/>
      <w:color w:val="000000" w:themeColor="text1"/>
      <w:sz w:val="21"/>
      <w:szCs w:val="24"/>
    </w:rPr>
  </w:style>
  <w:style w:type="paragraph" w:styleId="Footer">
    <w:name w:val="footer"/>
    <w:basedOn w:val="Normal"/>
    <w:link w:val="FooterChar"/>
    <w:uiPriority w:val="99"/>
    <w:unhideWhenUsed/>
    <w:rsid w:val="00746E6D"/>
    <w:pPr>
      <w:tabs>
        <w:tab w:val="center" w:pos="4680"/>
        <w:tab w:val="right" w:pos="9360"/>
      </w:tabs>
      <w:spacing w:line="240" w:lineRule="auto"/>
    </w:pPr>
  </w:style>
  <w:style w:type="character" w:customStyle="1" w:styleId="FooterChar">
    <w:name w:val="Footer Char"/>
    <w:basedOn w:val="DefaultParagraphFont"/>
    <w:link w:val="Footer"/>
    <w:uiPriority w:val="99"/>
    <w:rsid w:val="00746E6D"/>
    <w:rPr>
      <w:rFonts w:ascii="David" w:eastAsia="Times New Roman" w:hAnsi="David" w:cs="Times New Roman"/>
      <w:sz w:val="24"/>
      <w:szCs w:val="24"/>
    </w:rPr>
  </w:style>
  <w:style w:type="character" w:styleId="PageNumber">
    <w:name w:val="page number"/>
    <w:basedOn w:val="DefaultParagraphFont"/>
    <w:uiPriority w:val="99"/>
    <w:semiHidden/>
    <w:unhideWhenUsed/>
    <w:rsid w:val="00746E6D"/>
  </w:style>
  <w:style w:type="paragraph" w:styleId="Header">
    <w:name w:val="header"/>
    <w:basedOn w:val="Normal"/>
    <w:link w:val="HeaderChar"/>
    <w:uiPriority w:val="99"/>
    <w:unhideWhenUsed/>
    <w:rsid w:val="00746E6D"/>
    <w:pPr>
      <w:tabs>
        <w:tab w:val="center" w:pos="4680"/>
        <w:tab w:val="right" w:pos="9360"/>
      </w:tabs>
      <w:spacing w:line="240" w:lineRule="auto"/>
    </w:pPr>
  </w:style>
  <w:style w:type="character" w:customStyle="1" w:styleId="HeaderChar">
    <w:name w:val="Header Char"/>
    <w:basedOn w:val="DefaultParagraphFont"/>
    <w:link w:val="Header"/>
    <w:uiPriority w:val="99"/>
    <w:rsid w:val="00746E6D"/>
    <w:rPr>
      <w:rFonts w:ascii="David" w:eastAsia="Times New Roman" w:hAnsi="David" w:cs="Times New Roman"/>
      <w:sz w:val="24"/>
      <w:szCs w:val="24"/>
    </w:rPr>
  </w:style>
  <w:style w:type="character" w:styleId="Emphasis">
    <w:name w:val="Emphasis"/>
    <w:basedOn w:val="DefaultParagraphFont"/>
    <w:uiPriority w:val="20"/>
    <w:qFormat/>
    <w:rsid w:val="00592C54"/>
    <w:rPr>
      <w:i/>
      <w:iCs/>
    </w:rPr>
  </w:style>
  <w:style w:type="paragraph" w:styleId="Revision">
    <w:name w:val="Revision"/>
    <w:hidden/>
    <w:uiPriority w:val="99"/>
    <w:semiHidden/>
    <w:rsid w:val="00FA06A0"/>
    <w:pPr>
      <w:spacing w:after="0" w:line="240" w:lineRule="auto"/>
    </w:pPr>
    <w:rPr>
      <w:rFonts w:ascii="David" w:eastAsia="Times New Roman" w:hAnsi="David" w:cs="Times New Roman"/>
      <w:sz w:val="24"/>
      <w:szCs w:val="24"/>
    </w:rPr>
  </w:style>
  <w:style w:type="paragraph" w:styleId="NoSpacing">
    <w:name w:val="No Spacing"/>
    <w:uiPriority w:val="1"/>
    <w:qFormat/>
    <w:rsid w:val="0070274D"/>
    <w:pPr>
      <w:spacing w:after="0" w:line="240" w:lineRule="auto"/>
      <w:jc w:val="both"/>
    </w:pPr>
    <w:rPr>
      <w:rFonts w:ascii="David" w:eastAsia="Times New Roman" w:hAnsi="David" w:cs="Times New Roman"/>
      <w:sz w:val="24"/>
      <w:szCs w:val="24"/>
    </w:rPr>
  </w:style>
  <w:style w:type="paragraph" w:styleId="TOCHeading">
    <w:name w:val="TOC Heading"/>
    <w:basedOn w:val="Heading1"/>
    <w:next w:val="Normal"/>
    <w:uiPriority w:val="39"/>
    <w:unhideWhenUsed/>
    <w:qFormat/>
    <w:rsid w:val="00A52152"/>
    <w:pPr>
      <w:spacing w:before="480" w:after="0" w:line="276" w:lineRule="auto"/>
      <w:jc w:val="left"/>
      <w:outlineLvl w:val="9"/>
    </w:pPr>
    <w:rPr>
      <w:rFonts w:asciiTheme="majorHAnsi" w:hAnsiTheme="majorHAnsi" w:cstheme="majorBidi"/>
      <w:bCs/>
      <w:color w:val="2F5496" w:themeColor="accent1" w:themeShade="BF"/>
      <w:szCs w:val="28"/>
      <w:lang w:bidi="ar-SA"/>
    </w:rPr>
  </w:style>
  <w:style w:type="paragraph" w:styleId="TOC1">
    <w:name w:val="toc 1"/>
    <w:basedOn w:val="Normal"/>
    <w:next w:val="Normal"/>
    <w:autoRedefine/>
    <w:uiPriority w:val="39"/>
    <w:unhideWhenUsed/>
    <w:rsid w:val="007C6278"/>
    <w:pPr>
      <w:tabs>
        <w:tab w:val="left" w:pos="1977"/>
        <w:tab w:val="right" w:leader="dot" w:pos="9736"/>
      </w:tabs>
      <w:spacing w:before="120" w:line="240" w:lineRule="auto"/>
      <w:jc w:val="left"/>
      <w:pPrChange w:id="1" w:author="Idit Balachsan" w:date="2020-01-27T13:39:00Z">
        <w:pPr>
          <w:bidi/>
          <w:spacing w:before="120" w:line="360" w:lineRule="auto"/>
        </w:pPr>
      </w:pPrChange>
    </w:pPr>
    <w:rPr>
      <w:rFonts w:asciiTheme="minorHAnsi" w:hAnsiTheme="minorHAnsi" w:cstheme="minorHAnsi"/>
      <w:b/>
      <w:bCs/>
      <w:i/>
      <w:iCs/>
      <w:rPrChange w:id="1" w:author="Idit Balachsan" w:date="2020-01-27T13:39:00Z">
        <w:rPr>
          <w:rFonts w:asciiTheme="minorHAnsi" w:hAnsiTheme="minorHAnsi" w:cstheme="minorHAnsi"/>
          <w:b/>
          <w:bCs/>
          <w:i/>
          <w:iCs/>
          <w:sz w:val="24"/>
          <w:szCs w:val="24"/>
          <w:lang w:val="en-US" w:eastAsia="en-US" w:bidi="he-IL"/>
        </w:rPr>
      </w:rPrChange>
    </w:rPr>
  </w:style>
  <w:style w:type="paragraph" w:styleId="TOC2">
    <w:name w:val="toc 2"/>
    <w:basedOn w:val="Normal"/>
    <w:next w:val="Normal"/>
    <w:autoRedefine/>
    <w:uiPriority w:val="39"/>
    <w:unhideWhenUsed/>
    <w:rsid w:val="007C6278"/>
    <w:pPr>
      <w:tabs>
        <w:tab w:val="left" w:pos="3098"/>
        <w:tab w:val="right" w:leader="dot" w:pos="9736"/>
      </w:tabs>
      <w:spacing w:before="120" w:line="240" w:lineRule="auto"/>
      <w:ind w:left="240"/>
      <w:jc w:val="left"/>
      <w:pPrChange w:id="2" w:author="Idit Balachsan" w:date="2020-01-27T13:37:00Z">
        <w:pPr>
          <w:bidi/>
          <w:spacing w:before="120" w:line="360" w:lineRule="auto"/>
          <w:ind w:left="240"/>
        </w:pPr>
      </w:pPrChange>
    </w:pPr>
    <w:rPr>
      <w:rFonts w:asciiTheme="minorHAnsi" w:hAnsiTheme="minorHAnsi" w:cstheme="minorHAnsi"/>
      <w:b/>
      <w:bCs/>
      <w:sz w:val="22"/>
      <w:szCs w:val="22"/>
      <w:rPrChange w:id="2" w:author="Idit Balachsan" w:date="2020-01-27T13:37:00Z">
        <w:rPr>
          <w:rFonts w:asciiTheme="minorHAnsi" w:hAnsiTheme="minorHAnsi" w:cstheme="minorHAnsi"/>
          <w:b/>
          <w:bCs/>
          <w:sz w:val="22"/>
          <w:szCs w:val="22"/>
          <w:lang w:val="en-US" w:eastAsia="en-US" w:bidi="he-IL"/>
        </w:rPr>
      </w:rPrChange>
    </w:rPr>
  </w:style>
  <w:style w:type="paragraph" w:styleId="TOC3">
    <w:name w:val="toc 3"/>
    <w:basedOn w:val="Normal"/>
    <w:next w:val="Normal"/>
    <w:autoRedefine/>
    <w:uiPriority w:val="39"/>
    <w:unhideWhenUsed/>
    <w:rsid w:val="00506A92"/>
    <w:pPr>
      <w:bidi/>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A52152"/>
    <w:pPr>
      <w:bidi/>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A52152"/>
    <w:pPr>
      <w:bidi/>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52152"/>
    <w:pPr>
      <w:bidi/>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52152"/>
    <w:pPr>
      <w:bidi/>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52152"/>
    <w:pPr>
      <w:bidi/>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52152"/>
    <w:pPr>
      <w:bidi/>
      <w:ind w:left="1920"/>
      <w:jc w:val="left"/>
    </w:pPr>
    <w:rPr>
      <w:rFonts w:asciiTheme="minorHAnsi" w:hAnsiTheme="minorHAnsi" w:cstheme="minorHAnsi"/>
      <w:sz w:val="20"/>
      <w:szCs w:val="20"/>
    </w:rPr>
  </w:style>
  <w:style w:type="character" w:customStyle="1" w:styleId="Heading4Char">
    <w:name w:val="Heading 4 Char"/>
    <w:basedOn w:val="DefaultParagraphFont"/>
    <w:link w:val="Heading4"/>
    <w:uiPriority w:val="9"/>
    <w:semiHidden/>
    <w:rsid w:val="002C3AD5"/>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2C3AD5"/>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2C3AD5"/>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2C3AD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2C3A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C3AD5"/>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256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1345">
      <w:bodyDiv w:val="1"/>
      <w:marLeft w:val="0"/>
      <w:marRight w:val="0"/>
      <w:marTop w:val="0"/>
      <w:marBottom w:val="0"/>
      <w:divBdr>
        <w:top w:val="none" w:sz="0" w:space="0" w:color="auto"/>
        <w:left w:val="none" w:sz="0" w:space="0" w:color="auto"/>
        <w:bottom w:val="none" w:sz="0" w:space="0" w:color="auto"/>
        <w:right w:val="none" w:sz="0" w:space="0" w:color="auto"/>
      </w:divBdr>
    </w:div>
    <w:div w:id="59645903">
      <w:bodyDiv w:val="1"/>
      <w:marLeft w:val="0"/>
      <w:marRight w:val="0"/>
      <w:marTop w:val="0"/>
      <w:marBottom w:val="0"/>
      <w:divBdr>
        <w:top w:val="none" w:sz="0" w:space="0" w:color="auto"/>
        <w:left w:val="none" w:sz="0" w:space="0" w:color="auto"/>
        <w:bottom w:val="none" w:sz="0" w:space="0" w:color="auto"/>
        <w:right w:val="none" w:sz="0" w:space="0" w:color="auto"/>
      </w:divBdr>
    </w:div>
    <w:div w:id="65230321">
      <w:bodyDiv w:val="1"/>
      <w:marLeft w:val="0"/>
      <w:marRight w:val="0"/>
      <w:marTop w:val="0"/>
      <w:marBottom w:val="0"/>
      <w:divBdr>
        <w:top w:val="none" w:sz="0" w:space="0" w:color="auto"/>
        <w:left w:val="none" w:sz="0" w:space="0" w:color="auto"/>
        <w:bottom w:val="none" w:sz="0" w:space="0" w:color="auto"/>
        <w:right w:val="none" w:sz="0" w:space="0" w:color="auto"/>
      </w:divBdr>
    </w:div>
    <w:div w:id="125898220">
      <w:bodyDiv w:val="1"/>
      <w:marLeft w:val="0"/>
      <w:marRight w:val="0"/>
      <w:marTop w:val="0"/>
      <w:marBottom w:val="0"/>
      <w:divBdr>
        <w:top w:val="none" w:sz="0" w:space="0" w:color="auto"/>
        <w:left w:val="none" w:sz="0" w:space="0" w:color="auto"/>
        <w:bottom w:val="none" w:sz="0" w:space="0" w:color="auto"/>
        <w:right w:val="none" w:sz="0" w:space="0" w:color="auto"/>
      </w:divBdr>
    </w:div>
    <w:div w:id="160125529">
      <w:bodyDiv w:val="1"/>
      <w:marLeft w:val="0"/>
      <w:marRight w:val="0"/>
      <w:marTop w:val="0"/>
      <w:marBottom w:val="0"/>
      <w:divBdr>
        <w:top w:val="none" w:sz="0" w:space="0" w:color="auto"/>
        <w:left w:val="none" w:sz="0" w:space="0" w:color="auto"/>
        <w:bottom w:val="none" w:sz="0" w:space="0" w:color="auto"/>
        <w:right w:val="none" w:sz="0" w:space="0" w:color="auto"/>
      </w:divBdr>
    </w:div>
    <w:div w:id="239103046">
      <w:bodyDiv w:val="1"/>
      <w:marLeft w:val="0"/>
      <w:marRight w:val="0"/>
      <w:marTop w:val="0"/>
      <w:marBottom w:val="0"/>
      <w:divBdr>
        <w:top w:val="none" w:sz="0" w:space="0" w:color="auto"/>
        <w:left w:val="none" w:sz="0" w:space="0" w:color="auto"/>
        <w:bottom w:val="none" w:sz="0" w:space="0" w:color="auto"/>
        <w:right w:val="none" w:sz="0" w:space="0" w:color="auto"/>
      </w:divBdr>
    </w:div>
    <w:div w:id="282613919">
      <w:bodyDiv w:val="1"/>
      <w:marLeft w:val="0"/>
      <w:marRight w:val="0"/>
      <w:marTop w:val="0"/>
      <w:marBottom w:val="0"/>
      <w:divBdr>
        <w:top w:val="none" w:sz="0" w:space="0" w:color="auto"/>
        <w:left w:val="none" w:sz="0" w:space="0" w:color="auto"/>
        <w:bottom w:val="none" w:sz="0" w:space="0" w:color="auto"/>
        <w:right w:val="none" w:sz="0" w:space="0" w:color="auto"/>
      </w:divBdr>
    </w:div>
    <w:div w:id="312832264">
      <w:bodyDiv w:val="1"/>
      <w:marLeft w:val="0"/>
      <w:marRight w:val="0"/>
      <w:marTop w:val="0"/>
      <w:marBottom w:val="0"/>
      <w:divBdr>
        <w:top w:val="none" w:sz="0" w:space="0" w:color="auto"/>
        <w:left w:val="none" w:sz="0" w:space="0" w:color="auto"/>
        <w:bottom w:val="none" w:sz="0" w:space="0" w:color="auto"/>
        <w:right w:val="none" w:sz="0" w:space="0" w:color="auto"/>
      </w:divBdr>
    </w:div>
    <w:div w:id="334697386">
      <w:bodyDiv w:val="1"/>
      <w:marLeft w:val="0"/>
      <w:marRight w:val="0"/>
      <w:marTop w:val="0"/>
      <w:marBottom w:val="0"/>
      <w:divBdr>
        <w:top w:val="none" w:sz="0" w:space="0" w:color="auto"/>
        <w:left w:val="none" w:sz="0" w:space="0" w:color="auto"/>
        <w:bottom w:val="none" w:sz="0" w:space="0" w:color="auto"/>
        <w:right w:val="none" w:sz="0" w:space="0" w:color="auto"/>
      </w:divBdr>
    </w:div>
    <w:div w:id="335111749">
      <w:bodyDiv w:val="1"/>
      <w:marLeft w:val="0"/>
      <w:marRight w:val="0"/>
      <w:marTop w:val="0"/>
      <w:marBottom w:val="0"/>
      <w:divBdr>
        <w:top w:val="none" w:sz="0" w:space="0" w:color="auto"/>
        <w:left w:val="none" w:sz="0" w:space="0" w:color="auto"/>
        <w:bottom w:val="none" w:sz="0" w:space="0" w:color="auto"/>
        <w:right w:val="none" w:sz="0" w:space="0" w:color="auto"/>
      </w:divBdr>
    </w:div>
    <w:div w:id="418333525">
      <w:bodyDiv w:val="1"/>
      <w:marLeft w:val="0"/>
      <w:marRight w:val="0"/>
      <w:marTop w:val="0"/>
      <w:marBottom w:val="0"/>
      <w:divBdr>
        <w:top w:val="none" w:sz="0" w:space="0" w:color="auto"/>
        <w:left w:val="none" w:sz="0" w:space="0" w:color="auto"/>
        <w:bottom w:val="none" w:sz="0" w:space="0" w:color="auto"/>
        <w:right w:val="none" w:sz="0" w:space="0" w:color="auto"/>
      </w:divBdr>
      <w:divsChild>
        <w:div w:id="492063046">
          <w:marLeft w:val="0"/>
          <w:marRight w:val="0"/>
          <w:marTop w:val="0"/>
          <w:marBottom w:val="0"/>
          <w:divBdr>
            <w:top w:val="none" w:sz="0" w:space="0" w:color="auto"/>
            <w:left w:val="none" w:sz="0" w:space="0" w:color="auto"/>
            <w:bottom w:val="none" w:sz="0" w:space="0" w:color="auto"/>
            <w:right w:val="none" w:sz="0" w:space="0" w:color="auto"/>
          </w:divBdr>
          <w:divsChild>
            <w:div w:id="313801940">
              <w:marLeft w:val="0"/>
              <w:marRight w:val="0"/>
              <w:marTop w:val="0"/>
              <w:marBottom w:val="0"/>
              <w:divBdr>
                <w:top w:val="none" w:sz="0" w:space="0" w:color="auto"/>
                <w:left w:val="none" w:sz="0" w:space="0" w:color="auto"/>
                <w:bottom w:val="none" w:sz="0" w:space="0" w:color="auto"/>
                <w:right w:val="none" w:sz="0" w:space="0" w:color="auto"/>
              </w:divBdr>
              <w:divsChild>
                <w:div w:id="20622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415655">
      <w:bodyDiv w:val="1"/>
      <w:marLeft w:val="0"/>
      <w:marRight w:val="0"/>
      <w:marTop w:val="0"/>
      <w:marBottom w:val="0"/>
      <w:divBdr>
        <w:top w:val="none" w:sz="0" w:space="0" w:color="auto"/>
        <w:left w:val="none" w:sz="0" w:space="0" w:color="auto"/>
        <w:bottom w:val="none" w:sz="0" w:space="0" w:color="auto"/>
        <w:right w:val="none" w:sz="0" w:space="0" w:color="auto"/>
      </w:divBdr>
    </w:div>
    <w:div w:id="474568618">
      <w:bodyDiv w:val="1"/>
      <w:marLeft w:val="0"/>
      <w:marRight w:val="0"/>
      <w:marTop w:val="0"/>
      <w:marBottom w:val="0"/>
      <w:divBdr>
        <w:top w:val="none" w:sz="0" w:space="0" w:color="auto"/>
        <w:left w:val="none" w:sz="0" w:space="0" w:color="auto"/>
        <w:bottom w:val="none" w:sz="0" w:space="0" w:color="auto"/>
        <w:right w:val="none" w:sz="0" w:space="0" w:color="auto"/>
      </w:divBdr>
    </w:div>
    <w:div w:id="486670660">
      <w:bodyDiv w:val="1"/>
      <w:marLeft w:val="0"/>
      <w:marRight w:val="0"/>
      <w:marTop w:val="0"/>
      <w:marBottom w:val="0"/>
      <w:divBdr>
        <w:top w:val="none" w:sz="0" w:space="0" w:color="auto"/>
        <w:left w:val="none" w:sz="0" w:space="0" w:color="auto"/>
        <w:bottom w:val="none" w:sz="0" w:space="0" w:color="auto"/>
        <w:right w:val="none" w:sz="0" w:space="0" w:color="auto"/>
      </w:divBdr>
    </w:div>
    <w:div w:id="545337923">
      <w:bodyDiv w:val="1"/>
      <w:marLeft w:val="0"/>
      <w:marRight w:val="0"/>
      <w:marTop w:val="0"/>
      <w:marBottom w:val="0"/>
      <w:divBdr>
        <w:top w:val="none" w:sz="0" w:space="0" w:color="auto"/>
        <w:left w:val="none" w:sz="0" w:space="0" w:color="auto"/>
        <w:bottom w:val="none" w:sz="0" w:space="0" w:color="auto"/>
        <w:right w:val="none" w:sz="0" w:space="0" w:color="auto"/>
      </w:divBdr>
    </w:div>
    <w:div w:id="573055145">
      <w:bodyDiv w:val="1"/>
      <w:marLeft w:val="0"/>
      <w:marRight w:val="0"/>
      <w:marTop w:val="0"/>
      <w:marBottom w:val="0"/>
      <w:divBdr>
        <w:top w:val="none" w:sz="0" w:space="0" w:color="auto"/>
        <w:left w:val="none" w:sz="0" w:space="0" w:color="auto"/>
        <w:bottom w:val="none" w:sz="0" w:space="0" w:color="auto"/>
        <w:right w:val="none" w:sz="0" w:space="0" w:color="auto"/>
      </w:divBdr>
      <w:divsChild>
        <w:div w:id="1750426415">
          <w:marLeft w:val="0"/>
          <w:marRight w:val="0"/>
          <w:marTop w:val="0"/>
          <w:marBottom w:val="0"/>
          <w:divBdr>
            <w:top w:val="none" w:sz="0" w:space="0" w:color="auto"/>
            <w:left w:val="none" w:sz="0" w:space="0" w:color="auto"/>
            <w:bottom w:val="none" w:sz="0" w:space="0" w:color="auto"/>
            <w:right w:val="none" w:sz="0" w:space="0" w:color="auto"/>
          </w:divBdr>
          <w:divsChild>
            <w:div w:id="536622256">
              <w:marLeft w:val="0"/>
              <w:marRight w:val="0"/>
              <w:marTop w:val="0"/>
              <w:marBottom w:val="0"/>
              <w:divBdr>
                <w:top w:val="none" w:sz="0" w:space="0" w:color="auto"/>
                <w:left w:val="none" w:sz="0" w:space="0" w:color="auto"/>
                <w:bottom w:val="none" w:sz="0" w:space="0" w:color="auto"/>
                <w:right w:val="none" w:sz="0" w:space="0" w:color="auto"/>
              </w:divBdr>
              <w:divsChild>
                <w:div w:id="95089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928387">
      <w:bodyDiv w:val="1"/>
      <w:marLeft w:val="0"/>
      <w:marRight w:val="0"/>
      <w:marTop w:val="0"/>
      <w:marBottom w:val="0"/>
      <w:divBdr>
        <w:top w:val="none" w:sz="0" w:space="0" w:color="auto"/>
        <w:left w:val="none" w:sz="0" w:space="0" w:color="auto"/>
        <w:bottom w:val="none" w:sz="0" w:space="0" w:color="auto"/>
        <w:right w:val="none" w:sz="0" w:space="0" w:color="auto"/>
      </w:divBdr>
    </w:div>
    <w:div w:id="620457565">
      <w:bodyDiv w:val="1"/>
      <w:marLeft w:val="0"/>
      <w:marRight w:val="0"/>
      <w:marTop w:val="0"/>
      <w:marBottom w:val="0"/>
      <w:divBdr>
        <w:top w:val="none" w:sz="0" w:space="0" w:color="auto"/>
        <w:left w:val="none" w:sz="0" w:space="0" w:color="auto"/>
        <w:bottom w:val="none" w:sz="0" w:space="0" w:color="auto"/>
        <w:right w:val="none" w:sz="0" w:space="0" w:color="auto"/>
      </w:divBdr>
    </w:div>
    <w:div w:id="631713672">
      <w:bodyDiv w:val="1"/>
      <w:marLeft w:val="0"/>
      <w:marRight w:val="0"/>
      <w:marTop w:val="0"/>
      <w:marBottom w:val="0"/>
      <w:divBdr>
        <w:top w:val="none" w:sz="0" w:space="0" w:color="auto"/>
        <w:left w:val="none" w:sz="0" w:space="0" w:color="auto"/>
        <w:bottom w:val="none" w:sz="0" w:space="0" w:color="auto"/>
        <w:right w:val="none" w:sz="0" w:space="0" w:color="auto"/>
      </w:divBdr>
    </w:div>
    <w:div w:id="647786957">
      <w:bodyDiv w:val="1"/>
      <w:marLeft w:val="0"/>
      <w:marRight w:val="0"/>
      <w:marTop w:val="0"/>
      <w:marBottom w:val="0"/>
      <w:divBdr>
        <w:top w:val="none" w:sz="0" w:space="0" w:color="auto"/>
        <w:left w:val="none" w:sz="0" w:space="0" w:color="auto"/>
        <w:bottom w:val="none" w:sz="0" w:space="0" w:color="auto"/>
        <w:right w:val="none" w:sz="0" w:space="0" w:color="auto"/>
      </w:divBdr>
    </w:div>
    <w:div w:id="663362145">
      <w:bodyDiv w:val="1"/>
      <w:marLeft w:val="0"/>
      <w:marRight w:val="0"/>
      <w:marTop w:val="0"/>
      <w:marBottom w:val="0"/>
      <w:divBdr>
        <w:top w:val="none" w:sz="0" w:space="0" w:color="auto"/>
        <w:left w:val="none" w:sz="0" w:space="0" w:color="auto"/>
        <w:bottom w:val="none" w:sz="0" w:space="0" w:color="auto"/>
        <w:right w:val="none" w:sz="0" w:space="0" w:color="auto"/>
      </w:divBdr>
    </w:div>
    <w:div w:id="671106003">
      <w:bodyDiv w:val="1"/>
      <w:marLeft w:val="0"/>
      <w:marRight w:val="0"/>
      <w:marTop w:val="0"/>
      <w:marBottom w:val="0"/>
      <w:divBdr>
        <w:top w:val="none" w:sz="0" w:space="0" w:color="auto"/>
        <w:left w:val="none" w:sz="0" w:space="0" w:color="auto"/>
        <w:bottom w:val="none" w:sz="0" w:space="0" w:color="auto"/>
        <w:right w:val="none" w:sz="0" w:space="0" w:color="auto"/>
      </w:divBdr>
    </w:div>
    <w:div w:id="683358282">
      <w:bodyDiv w:val="1"/>
      <w:marLeft w:val="0"/>
      <w:marRight w:val="0"/>
      <w:marTop w:val="0"/>
      <w:marBottom w:val="0"/>
      <w:divBdr>
        <w:top w:val="none" w:sz="0" w:space="0" w:color="auto"/>
        <w:left w:val="none" w:sz="0" w:space="0" w:color="auto"/>
        <w:bottom w:val="none" w:sz="0" w:space="0" w:color="auto"/>
        <w:right w:val="none" w:sz="0" w:space="0" w:color="auto"/>
      </w:divBdr>
    </w:div>
    <w:div w:id="753740119">
      <w:bodyDiv w:val="1"/>
      <w:marLeft w:val="0"/>
      <w:marRight w:val="0"/>
      <w:marTop w:val="0"/>
      <w:marBottom w:val="0"/>
      <w:divBdr>
        <w:top w:val="none" w:sz="0" w:space="0" w:color="auto"/>
        <w:left w:val="none" w:sz="0" w:space="0" w:color="auto"/>
        <w:bottom w:val="none" w:sz="0" w:space="0" w:color="auto"/>
        <w:right w:val="none" w:sz="0" w:space="0" w:color="auto"/>
      </w:divBdr>
    </w:div>
    <w:div w:id="898444928">
      <w:bodyDiv w:val="1"/>
      <w:marLeft w:val="0"/>
      <w:marRight w:val="0"/>
      <w:marTop w:val="0"/>
      <w:marBottom w:val="0"/>
      <w:divBdr>
        <w:top w:val="none" w:sz="0" w:space="0" w:color="auto"/>
        <w:left w:val="none" w:sz="0" w:space="0" w:color="auto"/>
        <w:bottom w:val="none" w:sz="0" w:space="0" w:color="auto"/>
        <w:right w:val="none" w:sz="0" w:space="0" w:color="auto"/>
      </w:divBdr>
    </w:div>
    <w:div w:id="903492656">
      <w:bodyDiv w:val="1"/>
      <w:marLeft w:val="0"/>
      <w:marRight w:val="0"/>
      <w:marTop w:val="0"/>
      <w:marBottom w:val="0"/>
      <w:divBdr>
        <w:top w:val="none" w:sz="0" w:space="0" w:color="auto"/>
        <w:left w:val="none" w:sz="0" w:space="0" w:color="auto"/>
        <w:bottom w:val="none" w:sz="0" w:space="0" w:color="auto"/>
        <w:right w:val="none" w:sz="0" w:space="0" w:color="auto"/>
      </w:divBdr>
      <w:divsChild>
        <w:div w:id="2091804924">
          <w:marLeft w:val="0"/>
          <w:marRight w:val="0"/>
          <w:marTop w:val="0"/>
          <w:marBottom w:val="0"/>
          <w:divBdr>
            <w:top w:val="none" w:sz="0" w:space="0" w:color="auto"/>
            <w:left w:val="none" w:sz="0" w:space="0" w:color="auto"/>
            <w:bottom w:val="none" w:sz="0" w:space="0" w:color="auto"/>
            <w:right w:val="none" w:sz="0" w:space="0" w:color="auto"/>
          </w:divBdr>
          <w:divsChild>
            <w:div w:id="1982466108">
              <w:marLeft w:val="0"/>
              <w:marRight w:val="0"/>
              <w:marTop w:val="0"/>
              <w:marBottom w:val="0"/>
              <w:divBdr>
                <w:top w:val="none" w:sz="0" w:space="0" w:color="auto"/>
                <w:left w:val="none" w:sz="0" w:space="0" w:color="auto"/>
                <w:bottom w:val="none" w:sz="0" w:space="0" w:color="auto"/>
                <w:right w:val="none" w:sz="0" w:space="0" w:color="auto"/>
              </w:divBdr>
              <w:divsChild>
                <w:div w:id="1423531368">
                  <w:marLeft w:val="0"/>
                  <w:marRight w:val="0"/>
                  <w:marTop w:val="0"/>
                  <w:marBottom w:val="0"/>
                  <w:divBdr>
                    <w:top w:val="none" w:sz="0" w:space="0" w:color="auto"/>
                    <w:left w:val="none" w:sz="0" w:space="0" w:color="auto"/>
                    <w:bottom w:val="none" w:sz="0" w:space="0" w:color="auto"/>
                    <w:right w:val="none" w:sz="0" w:space="0" w:color="auto"/>
                  </w:divBdr>
                  <w:divsChild>
                    <w:div w:id="38988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019006">
      <w:bodyDiv w:val="1"/>
      <w:marLeft w:val="0"/>
      <w:marRight w:val="0"/>
      <w:marTop w:val="0"/>
      <w:marBottom w:val="0"/>
      <w:divBdr>
        <w:top w:val="none" w:sz="0" w:space="0" w:color="auto"/>
        <w:left w:val="none" w:sz="0" w:space="0" w:color="auto"/>
        <w:bottom w:val="none" w:sz="0" w:space="0" w:color="auto"/>
        <w:right w:val="none" w:sz="0" w:space="0" w:color="auto"/>
      </w:divBdr>
      <w:divsChild>
        <w:div w:id="924653047">
          <w:marLeft w:val="0"/>
          <w:marRight w:val="0"/>
          <w:marTop w:val="0"/>
          <w:marBottom w:val="0"/>
          <w:divBdr>
            <w:top w:val="none" w:sz="0" w:space="0" w:color="auto"/>
            <w:left w:val="none" w:sz="0" w:space="0" w:color="auto"/>
            <w:bottom w:val="none" w:sz="0" w:space="0" w:color="auto"/>
            <w:right w:val="none" w:sz="0" w:space="0" w:color="auto"/>
          </w:divBdr>
          <w:divsChild>
            <w:div w:id="488667583">
              <w:marLeft w:val="0"/>
              <w:marRight w:val="0"/>
              <w:marTop w:val="0"/>
              <w:marBottom w:val="0"/>
              <w:divBdr>
                <w:top w:val="none" w:sz="0" w:space="0" w:color="auto"/>
                <w:left w:val="none" w:sz="0" w:space="0" w:color="auto"/>
                <w:bottom w:val="none" w:sz="0" w:space="0" w:color="auto"/>
                <w:right w:val="none" w:sz="0" w:space="0" w:color="auto"/>
              </w:divBdr>
              <w:divsChild>
                <w:div w:id="7353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05141">
      <w:bodyDiv w:val="1"/>
      <w:marLeft w:val="0"/>
      <w:marRight w:val="0"/>
      <w:marTop w:val="0"/>
      <w:marBottom w:val="0"/>
      <w:divBdr>
        <w:top w:val="none" w:sz="0" w:space="0" w:color="auto"/>
        <w:left w:val="none" w:sz="0" w:space="0" w:color="auto"/>
        <w:bottom w:val="none" w:sz="0" w:space="0" w:color="auto"/>
        <w:right w:val="none" w:sz="0" w:space="0" w:color="auto"/>
      </w:divBdr>
      <w:divsChild>
        <w:div w:id="2103406801">
          <w:marLeft w:val="0"/>
          <w:marRight w:val="0"/>
          <w:marTop w:val="0"/>
          <w:marBottom w:val="0"/>
          <w:divBdr>
            <w:top w:val="none" w:sz="0" w:space="0" w:color="auto"/>
            <w:left w:val="none" w:sz="0" w:space="0" w:color="auto"/>
            <w:bottom w:val="none" w:sz="0" w:space="0" w:color="auto"/>
            <w:right w:val="none" w:sz="0" w:space="0" w:color="auto"/>
          </w:divBdr>
          <w:divsChild>
            <w:div w:id="173345506">
              <w:marLeft w:val="0"/>
              <w:marRight w:val="0"/>
              <w:marTop w:val="0"/>
              <w:marBottom w:val="0"/>
              <w:divBdr>
                <w:top w:val="none" w:sz="0" w:space="0" w:color="auto"/>
                <w:left w:val="none" w:sz="0" w:space="0" w:color="auto"/>
                <w:bottom w:val="none" w:sz="0" w:space="0" w:color="auto"/>
                <w:right w:val="none" w:sz="0" w:space="0" w:color="auto"/>
              </w:divBdr>
              <w:divsChild>
                <w:div w:id="20608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67535">
      <w:bodyDiv w:val="1"/>
      <w:marLeft w:val="0"/>
      <w:marRight w:val="0"/>
      <w:marTop w:val="0"/>
      <w:marBottom w:val="0"/>
      <w:divBdr>
        <w:top w:val="none" w:sz="0" w:space="0" w:color="auto"/>
        <w:left w:val="none" w:sz="0" w:space="0" w:color="auto"/>
        <w:bottom w:val="none" w:sz="0" w:space="0" w:color="auto"/>
        <w:right w:val="none" w:sz="0" w:space="0" w:color="auto"/>
      </w:divBdr>
    </w:div>
    <w:div w:id="967781418">
      <w:bodyDiv w:val="1"/>
      <w:marLeft w:val="0"/>
      <w:marRight w:val="0"/>
      <w:marTop w:val="0"/>
      <w:marBottom w:val="0"/>
      <w:divBdr>
        <w:top w:val="none" w:sz="0" w:space="0" w:color="auto"/>
        <w:left w:val="none" w:sz="0" w:space="0" w:color="auto"/>
        <w:bottom w:val="none" w:sz="0" w:space="0" w:color="auto"/>
        <w:right w:val="none" w:sz="0" w:space="0" w:color="auto"/>
      </w:divBdr>
    </w:div>
    <w:div w:id="968583465">
      <w:bodyDiv w:val="1"/>
      <w:marLeft w:val="0"/>
      <w:marRight w:val="0"/>
      <w:marTop w:val="0"/>
      <w:marBottom w:val="0"/>
      <w:divBdr>
        <w:top w:val="none" w:sz="0" w:space="0" w:color="auto"/>
        <w:left w:val="none" w:sz="0" w:space="0" w:color="auto"/>
        <w:bottom w:val="none" w:sz="0" w:space="0" w:color="auto"/>
        <w:right w:val="none" w:sz="0" w:space="0" w:color="auto"/>
      </w:divBdr>
    </w:div>
    <w:div w:id="1057820738">
      <w:bodyDiv w:val="1"/>
      <w:marLeft w:val="0"/>
      <w:marRight w:val="0"/>
      <w:marTop w:val="0"/>
      <w:marBottom w:val="0"/>
      <w:divBdr>
        <w:top w:val="none" w:sz="0" w:space="0" w:color="auto"/>
        <w:left w:val="none" w:sz="0" w:space="0" w:color="auto"/>
        <w:bottom w:val="none" w:sz="0" w:space="0" w:color="auto"/>
        <w:right w:val="none" w:sz="0" w:space="0" w:color="auto"/>
      </w:divBdr>
      <w:divsChild>
        <w:div w:id="229578118">
          <w:marLeft w:val="0"/>
          <w:marRight w:val="0"/>
          <w:marTop w:val="0"/>
          <w:marBottom w:val="0"/>
          <w:divBdr>
            <w:top w:val="none" w:sz="0" w:space="0" w:color="auto"/>
            <w:left w:val="none" w:sz="0" w:space="0" w:color="auto"/>
            <w:bottom w:val="none" w:sz="0" w:space="0" w:color="auto"/>
            <w:right w:val="none" w:sz="0" w:space="0" w:color="auto"/>
          </w:divBdr>
          <w:divsChild>
            <w:div w:id="576718368">
              <w:marLeft w:val="0"/>
              <w:marRight w:val="0"/>
              <w:marTop w:val="0"/>
              <w:marBottom w:val="0"/>
              <w:divBdr>
                <w:top w:val="none" w:sz="0" w:space="0" w:color="auto"/>
                <w:left w:val="none" w:sz="0" w:space="0" w:color="auto"/>
                <w:bottom w:val="none" w:sz="0" w:space="0" w:color="auto"/>
                <w:right w:val="none" w:sz="0" w:space="0" w:color="auto"/>
              </w:divBdr>
              <w:divsChild>
                <w:div w:id="1946576991">
                  <w:marLeft w:val="0"/>
                  <w:marRight w:val="0"/>
                  <w:marTop w:val="0"/>
                  <w:marBottom w:val="0"/>
                  <w:divBdr>
                    <w:top w:val="none" w:sz="0" w:space="0" w:color="auto"/>
                    <w:left w:val="none" w:sz="0" w:space="0" w:color="auto"/>
                    <w:bottom w:val="none" w:sz="0" w:space="0" w:color="auto"/>
                    <w:right w:val="none" w:sz="0" w:space="0" w:color="auto"/>
                  </w:divBdr>
                  <w:divsChild>
                    <w:div w:id="4579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6757">
      <w:bodyDiv w:val="1"/>
      <w:marLeft w:val="0"/>
      <w:marRight w:val="0"/>
      <w:marTop w:val="0"/>
      <w:marBottom w:val="0"/>
      <w:divBdr>
        <w:top w:val="none" w:sz="0" w:space="0" w:color="auto"/>
        <w:left w:val="none" w:sz="0" w:space="0" w:color="auto"/>
        <w:bottom w:val="none" w:sz="0" w:space="0" w:color="auto"/>
        <w:right w:val="none" w:sz="0" w:space="0" w:color="auto"/>
      </w:divBdr>
      <w:divsChild>
        <w:div w:id="465314022">
          <w:marLeft w:val="0"/>
          <w:marRight w:val="0"/>
          <w:marTop w:val="0"/>
          <w:marBottom w:val="0"/>
          <w:divBdr>
            <w:top w:val="none" w:sz="0" w:space="0" w:color="auto"/>
            <w:left w:val="none" w:sz="0" w:space="0" w:color="auto"/>
            <w:bottom w:val="none" w:sz="0" w:space="0" w:color="auto"/>
            <w:right w:val="none" w:sz="0" w:space="0" w:color="auto"/>
          </w:divBdr>
        </w:div>
        <w:div w:id="836766702">
          <w:marLeft w:val="0"/>
          <w:marRight w:val="0"/>
          <w:marTop w:val="0"/>
          <w:marBottom w:val="0"/>
          <w:divBdr>
            <w:top w:val="none" w:sz="0" w:space="0" w:color="auto"/>
            <w:left w:val="none" w:sz="0" w:space="0" w:color="auto"/>
            <w:bottom w:val="none" w:sz="0" w:space="0" w:color="auto"/>
            <w:right w:val="none" w:sz="0" w:space="0" w:color="auto"/>
          </w:divBdr>
        </w:div>
      </w:divsChild>
    </w:div>
    <w:div w:id="1101727013">
      <w:bodyDiv w:val="1"/>
      <w:marLeft w:val="0"/>
      <w:marRight w:val="0"/>
      <w:marTop w:val="0"/>
      <w:marBottom w:val="0"/>
      <w:divBdr>
        <w:top w:val="none" w:sz="0" w:space="0" w:color="auto"/>
        <w:left w:val="none" w:sz="0" w:space="0" w:color="auto"/>
        <w:bottom w:val="none" w:sz="0" w:space="0" w:color="auto"/>
        <w:right w:val="none" w:sz="0" w:space="0" w:color="auto"/>
      </w:divBdr>
    </w:div>
    <w:div w:id="1121025930">
      <w:bodyDiv w:val="1"/>
      <w:marLeft w:val="0"/>
      <w:marRight w:val="0"/>
      <w:marTop w:val="0"/>
      <w:marBottom w:val="0"/>
      <w:divBdr>
        <w:top w:val="none" w:sz="0" w:space="0" w:color="auto"/>
        <w:left w:val="none" w:sz="0" w:space="0" w:color="auto"/>
        <w:bottom w:val="none" w:sz="0" w:space="0" w:color="auto"/>
        <w:right w:val="none" w:sz="0" w:space="0" w:color="auto"/>
      </w:divBdr>
    </w:div>
    <w:div w:id="1176648109">
      <w:bodyDiv w:val="1"/>
      <w:marLeft w:val="0"/>
      <w:marRight w:val="0"/>
      <w:marTop w:val="0"/>
      <w:marBottom w:val="0"/>
      <w:divBdr>
        <w:top w:val="none" w:sz="0" w:space="0" w:color="auto"/>
        <w:left w:val="none" w:sz="0" w:space="0" w:color="auto"/>
        <w:bottom w:val="none" w:sz="0" w:space="0" w:color="auto"/>
        <w:right w:val="none" w:sz="0" w:space="0" w:color="auto"/>
      </w:divBdr>
    </w:div>
    <w:div w:id="1190878603">
      <w:bodyDiv w:val="1"/>
      <w:marLeft w:val="0"/>
      <w:marRight w:val="0"/>
      <w:marTop w:val="0"/>
      <w:marBottom w:val="0"/>
      <w:divBdr>
        <w:top w:val="none" w:sz="0" w:space="0" w:color="auto"/>
        <w:left w:val="none" w:sz="0" w:space="0" w:color="auto"/>
        <w:bottom w:val="none" w:sz="0" w:space="0" w:color="auto"/>
        <w:right w:val="none" w:sz="0" w:space="0" w:color="auto"/>
      </w:divBdr>
    </w:div>
    <w:div w:id="1364936034">
      <w:bodyDiv w:val="1"/>
      <w:marLeft w:val="0"/>
      <w:marRight w:val="0"/>
      <w:marTop w:val="0"/>
      <w:marBottom w:val="0"/>
      <w:divBdr>
        <w:top w:val="none" w:sz="0" w:space="0" w:color="auto"/>
        <w:left w:val="none" w:sz="0" w:space="0" w:color="auto"/>
        <w:bottom w:val="none" w:sz="0" w:space="0" w:color="auto"/>
        <w:right w:val="none" w:sz="0" w:space="0" w:color="auto"/>
      </w:divBdr>
    </w:div>
    <w:div w:id="1390306270">
      <w:bodyDiv w:val="1"/>
      <w:marLeft w:val="0"/>
      <w:marRight w:val="0"/>
      <w:marTop w:val="0"/>
      <w:marBottom w:val="0"/>
      <w:divBdr>
        <w:top w:val="none" w:sz="0" w:space="0" w:color="auto"/>
        <w:left w:val="none" w:sz="0" w:space="0" w:color="auto"/>
        <w:bottom w:val="none" w:sz="0" w:space="0" w:color="auto"/>
        <w:right w:val="none" w:sz="0" w:space="0" w:color="auto"/>
      </w:divBdr>
    </w:div>
    <w:div w:id="1493178415">
      <w:bodyDiv w:val="1"/>
      <w:marLeft w:val="0"/>
      <w:marRight w:val="0"/>
      <w:marTop w:val="0"/>
      <w:marBottom w:val="0"/>
      <w:divBdr>
        <w:top w:val="none" w:sz="0" w:space="0" w:color="auto"/>
        <w:left w:val="none" w:sz="0" w:space="0" w:color="auto"/>
        <w:bottom w:val="none" w:sz="0" w:space="0" w:color="auto"/>
        <w:right w:val="none" w:sz="0" w:space="0" w:color="auto"/>
      </w:divBdr>
    </w:div>
    <w:div w:id="1510950434">
      <w:bodyDiv w:val="1"/>
      <w:marLeft w:val="0"/>
      <w:marRight w:val="0"/>
      <w:marTop w:val="0"/>
      <w:marBottom w:val="0"/>
      <w:divBdr>
        <w:top w:val="none" w:sz="0" w:space="0" w:color="auto"/>
        <w:left w:val="none" w:sz="0" w:space="0" w:color="auto"/>
        <w:bottom w:val="none" w:sz="0" w:space="0" w:color="auto"/>
        <w:right w:val="none" w:sz="0" w:space="0" w:color="auto"/>
      </w:divBdr>
    </w:div>
    <w:div w:id="1541943339">
      <w:bodyDiv w:val="1"/>
      <w:marLeft w:val="0"/>
      <w:marRight w:val="0"/>
      <w:marTop w:val="0"/>
      <w:marBottom w:val="0"/>
      <w:divBdr>
        <w:top w:val="none" w:sz="0" w:space="0" w:color="auto"/>
        <w:left w:val="none" w:sz="0" w:space="0" w:color="auto"/>
        <w:bottom w:val="none" w:sz="0" w:space="0" w:color="auto"/>
        <w:right w:val="none" w:sz="0" w:space="0" w:color="auto"/>
      </w:divBdr>
    </w:div>
    <w:div w:id="1543862939">
      <w:bodyDiv w:val="1"/>
      <w:marLeft w:val="0"/>
      <w:marRight w:val="0"/>
      <w:marTop w:val="0"/>
      <w:marBottom w:val="0"/>
      <w:divBdr>
        <w:top w:val="none" w:sz="0" w:space="0" w:color="auto"/>
        <w:left w:val="none" w:sz="0" w:space="0" w:color="auto"/>
        <w:bottom w:val="none" w:sz="0" w:space="0" w:color="auto"/>
        <w:right w:val="none" w:sz="0" w:space="0" w:color="auto"/>
      </w:divBdr>
    </w:div>
    <w:div w:id="1566379965">
      <w:bodyDiv w:val="1"/>
      <w:marLeft w:val="0"/>
      <w:marRight w:val="0"/>
      <w:marTop w:val="0"/>
      <w:marBottom w:val="0"/>
      <w:divBdr>
        <w:top w:val="none" w:sz="0" w:space="0" w:color="auto"/>
        <w:left w:val="none" w:sz="0" w:space="0" w:color="auto"/>
        <w:bottom w:val="none" w:sz="0" w:space="0" w:color="auto"/>
        <w:right w:val="none" w:sz="0" w:space="0" w:color="auto"/>
      </w:divBdr>
    </w:div>
    <w:div w:id="1573738737">
      <w:bodyDiv w:val="1"/>
      <w:marLeft w:val="0"/>
      <w:marRight w:val="0"/>
      <w:marTop w:val="0"/>
      <w:marBottom w:val="0"/>
      <w:divBdr>
        <w:top w:val="none" w:sz="0" w:space="0" w:color="auto"/>
        <w:left w:val="none" w:sz="0" w:space="0" w:color="auto"/>
        <w:bottom w:val="none" w:sz="0" w:space="0" w:color="auto"/>
        <w:right w:val="none" w:sz="0" w:space="0" w:color="auto"/>
      </w:divBdr>
    </w:div>
    <w:div w:id="1638795769">
      <w:bodyDiv w:val="1"/>
      <w:marLeft w:val="0"/>
      <w:marRight w:val="0"/>
      <w:marTop w:val="0"/>
      <w:marBottom w:val="0"/>
      <w:divBdr>
        <w:top w:val="none" w:sz="0" w:space="0" w:color="auto"/>
        <w:left w:val="none" w:sz="0" w:space="0" w:color="auto"/>
        <w:bottom w:val="none" w:sz="0" w:space="0" w:color="auto"/>
        <w:right w:val="none" w:sz="0" w:space="0" w:color="auto"/>
      </w:divBdr>
    </w:div>
    <w:div w:id="1657370884">
      <w:bodyDiv w:val="1"/>
      <w:marLeft w:val="0"/>
      <w:marRight w:val="0"/>
      <w:marTop w:val="0"/>
      <w:marBottom w:val="0"/>
      <w:divBdr>
        <w:top w:val="none" w:sz="0" w:space="0" w:color="auto"/>
        <w:left w:val="none" w:sz="0" w:space="0" w:color="auto"/>
        <w:bottom w:val="none" w:sz="0" w:space="0" w:color="auto"/>
        <w:right w:val="none" w:sz="0" w:space="0" w:color="auto"/>
      </w:divBdr>
    </w:div>
    <w:div w:id="1670407186">
      <w:bodyDiv w:val="1"/>
      <w:marLeft w:val="0"/>
      <w:marRight w:val="0"/>
      <w:marTop w:val="0"/>
      <w:marBottom w:val="0"/>
      <w:divBdr>
        <w:top w:val="none" w:sz="0" w:space="0" w:color="auto"/>
        <w:left w:val="none" w:sz="0" w:space="0" w:color="auto"/>
        <w:bottom w:val="none" w:sz="0" w:space="0" w:color="auto"/>
        <w:right w:val="none" w:sz="0" w:space="0" w:color="auto"/>
      </w:divBdr>
    </w:div>
    <w:div w:id="1795521164">
      <w:bodyDiv w:val="1"/>
      <w:marLeft w:val="0"/>
      <w:marRight w:val="0"/>
      <w:marTop w:val="0"/>
      <w:marBottom w:val="0"/>
      <w:divBdr>
        <w:top w:val="none" w:sz="0" w:space="0" w:color="auto"/>
        <w:left w:val="none" w:sz="0" w:space="0" w:color="auto"/>
        <w:bottom w:val="none" w:sz="0" w:space="0" w:color="auto"/>
        <w:right w:val="none" w:sz="0" w:space="0" w:color="auto"/>
      </w:divBdr>
    </w:div>
    <w:div w:id="1849635668">
      <w:bodyDiv w:val="1"/>
      <w:marLeft w:val="0"/>
      <w:marRight w:val="0"/>
      <w:marTop w:val="0"/>
      <w:marBottom w:val="0"/>
      <w:divBdr>
        <w:top w:val="none" w:sz="0" w:space="0" w:color="auto"/>
        <w:left w:val="none" w:sz="0" w:space="0" w:color="auto"/>
        <w:bottom w:val="none" w:sz="0" w:space="0" w:color="auto"/>
        <w:right w:val="none" w:sz="0" w:space="0" w:color="auto"/>
      </w:divBdr>
    </w:div>
    <w:div w:id="1901820220">
      <w:bodyDiv w:val="1"/>
      <w:marLeft w:val="0"/>
      <w:marRight w:val="0"/>
      <w:marTop w:val="0"/>
      <w:marBottom w:val="0"/>
      <w:divBdr>
        <w:top w:val="none" w:sz="0" w:space="0" w:color="auto"/>
        <w:left w:val="none" w:sz="0" w:space="0" w:color="auto"/>
        <w:bottom w:val="none" w:sz="0" w:space="0" w:color="auto"/>
        <w:right w:val="none" w:sz="0" w:space="0" w:color="auto"/>
      </w:divBdr>
    </w:div>
    <w:div w:id="1909804938">
      <w:bodyDiv w:val="1"/>
      <w:marLeft w:val="0"/>
      <w:marRight w:val="0"/>
      <w:marTop w:val="0"/>
      <w:marBottom w:val="0"/>
      <w:divBdr>
        <w:top w:val="none" w:sz="0" w:space="0" w:color="auto"/>
        <w:left w:val="none" w:sz="0" w:space="0" w:color="auto"/>
        <w:bottom w:val="none" w:sz="0" w:space="0" w:color="auto"/>
        <w:right w:val="none" w:sz="0" w:space="0" w:color="auto"/>
      </w:divBdr>
      <w:divsChild>
        <w:div w:id="404688916">
          <w:marLeft w:val="720"/>
          <w:marRight w:val="0"/>
          <w:marTop w:val="0"/>
          <w:marBottom w:val="0"/>
          <w:divBdr>
            <w:top w:val="none" w:sz="0" w:space="0" w:color="auto"/>
            <w:left w:val="none" w:sz="0" w:space="0" w:color="auto"/>
            <w:bottom w:val="none" w:sz="0" w:space="0" w:color="auto"/>
            <w:right w:val="none" w:sz="0" w:space="0" w:color="auto"/>
          </w:divBdr>
        </w:div>
        <w:div w:id="1429693008">
          <w:marLeft w:val="720"/>
          <w:marRight w:val="0"/>
          <w:marTop w:val="0"/>
          <w:marBottom w:val="0"/>
          <w:divBdr>
            <w:top w:val="none" w:sz="0" w:space="0" w:color="auto"/>
            <w:left w:val="none" w:sz="0" w:space="0" w:color="auto"/>
            <w:bottom w:val="none" w:sz="0" w:space="0" w:color="auto"/>
            <w:right w:val="none" w:sz="0" w:space="0" w:color="auto"/>
          </w:divBdr>
        </w:div>
        <w:div w:id="1673987882">
          <w:marLeft w:val="720"/>
          <w:marRight w:val="0"/>
          <w:marTop w:val="0"/>
          <w:marBottom w:val="0"/>
          <w:divBdr>
            <w:top w:val="none" w:sz="0" w:space="0" w:color="auto"/>
            <w:left w:val="none" w:sz="0" w:space="0" w:color="auto"/>
            <w:bottom w:val="none" w:sz="0" w:space="0" w:color="auto"/>
            <w:right w:val="none" w:sz="0" w:space="0" w:color="auto"/>
          </w:divBdr>
        </w:div>
      </w:divsChild>
    </w:div>
    <w:div w:id="1925457794">
      <w:bodyDiv w:val="1"/>
      <w:marLeft w:val="0"/>
      <w:marRight w:val="0"/>
      <w:marTop w:val="0"/>
      <w:marBottom w:val="0"/>
      <w:divBdr>
        <w:top w:val="none" w:sz="0" w:space="0" w:color="auto"/>
        <w:left w:val="none" w:sz="0" w:space="0" w:color="auto"/>
        <w:bottom w:val="none" w:sz="0" w:space="0" w:color="auto"/>
        <w:right w:val="none" w:sz="0" w:space="0" w:color="auto"/>
      </w:divBdr>
    </w:div>
    <w:div w:id="1933393713">
      <w:bodyDiv w:val="1"/>
      <w:marLeft w:val="0"/>
      <w:marRight w:val="0"/>
      <w:marTop w:val="0"/>
      <w:marBottom w:val="0"/>
      <w:divBdr>
        <w:top w:val="none" w:sz="0" w:space="0" w:color="auto"/>
        <w:left w:val="none" w:sz="0" w:space="0" w:color="auto"/>
        <w:bottom w:val="none" w:sz="0" w:space="0" w:color="auto"/>
        <w:right w:val="none" w:sz="0" w:space="0" w:color="auto"/>
      </w:divBdr>
    </w:div>
    <w:div w:id="1956255979">
      <w:bodyDiv w:val="1"/>
      <w:marLeft w:val="0"/>
      <w:marRight w:val="0"/>
      <w:marTop w:val="0"/>
      <w:marBottom w:val="0"/>
      <w:divBdr>
        <w:top w:val="none" w:sz="0" w:space="0" w:color="auto"/>
        <w:left w:val="none" w:sz="0" w:space="0" w:color="auto"/>
        <w:bottom w:val="none" w:sz="0" w:space="0" w:color="auto"/>
        <w:right w:val="none" w:sz="0" w:space="0" w:color="auto"/>
      </w:divBdr>
    </w:div>
    <w:div w:id="2000691950">
      <w:bodyDiv w:val="1"/>
      <w:marLeft w:val="0"/>
      <w:marRight w:val="0"/>
      <w:marTop w:val="0"/>
      <w:marBottom w:val="0"/>
      <w:divBdr>
        <w:top w:val="none" w:sz="0" w:space="0" w:color="auto"/>
        <w:left w:val="none" w:sz="0" w:space="0" w:color="auto"/>
        <w:bottom w:val="none" w:sz="0" w:space="0" w:color="auto"/>
        <w:right w:val="none" w:sz="0" w:space="0" w:color="auto"/>
      </w:divBdr>
    </w:div>
    <w:div w:id="2002462474">
      <w:bodyDiv w:val="1"/>
      <w:marLeft w:val="0"/>
      <w:marRight w:val="0"/>
      <w:marTop w:val="0"/>
      <w:marBottom w:val="0"/>
      <w:divBdr>
        <w:top w:val="none" w:sz="0" w:space="0" w:color="auto"/>
        <w:left w:val="none" w:sz="0" w:space="0" w:color="auto"/>
        <w:bottom w:val="none" w:sz="0" w:space="0" w:color="auto"/>
        <w:right w:val="none" w:sz="0" w:space="0" w:color="auto"/>
      </w:divBdr>
      <w:divsChild>
        <w:div w:id="1846552939">
          <w:marLeft w:val="0"/>
          <w:marRight w:val="0"/>
          <w:marTop w:val="0"/>
          <w:marBottom w:val="0"/>
          <w:divBdr>
            <w:top w:val="none" w:sz="0" w:space="0" w:color="auto"/>
            <w:left w:val="none" w:sz="0" w:space="0" w:color="auto"/>
            <w:bottom w:val="none" w:sz="0" w:space="0" w:color="auto"/>
            <w:right w:val="none" w:sz="0" w:space="0" w:color="auto"/>
          </w:divBdr>
          <w:divsChild>
            <w:div w:id="548299008">
              <w:marLeft w:val="0"/>
              <w:marRight w:val="0"/>
              <w:marTop w:val="0"/>
              <w:marBottom w:val="0"/>
              <w:divBdr>
                <w:top w:val="none" w:sz="0" w:space="0" w:color="auto"/>
                <w:left w:val="none" w:sz="0" w:space="0" w:color="auto"/>
                <w:bottom w:val="none" w:sz="0" w:space="0" w:color="auto"/>
                <w:right w:val="none" w:sz="0" w:space="0" w:color="auto"/>
              </w:divBdr>
              <w:divsChild>
                <w:div w:id="5839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125615677">
      <w:bodyDiv w:val="1"/>
      <w:marLeft w:val="0"/>
      <w:marRight w:val="0"/>
      <w:marTop w:val="0"/>
      <w:marBottom w:val="0"/>
      <w:divBdr>
        <w:top w:val="none" w:sz="0" w:space="0" w:color="auto"/>
        <w:left w:val="none" w:sz="0" w:space="0" w:color="auto"/>
        <w:bottom w:val="none" w:sz="0" w:space="0" w:color="auto"/>
        <w:right w:val="none" w:sz="0" w:space="0" w:color="auto"/>
      </w:divBdr>
    </w:div>
    <w:div w:id="2140998038">
      <w:bodyDiv w:val="1"/>
      <w:marLeft w:val="0"/>
      <w:marRight w:val="0"/>
      <w:marTop w:val="0"/>
      <w:marBottom w:val="0"/>
      <w:divBdr>
        <w:top w:val="none" w:sz="0" w:space="0" w:color="auto"/>
        <w:left w:val="none" w:sz="0" w:space="0" w:color="auto"/>
        <w:bottom w:val="none" w:sz="0" w:space="0" w:color="auto"/>
        <w:right w:val="none" w:sz="0" w:space="0" w:color="auto"/>
      </w:divBdr>
      <w:divsChild>
        <w:div w:id="869875253">
          <w:marLeft w:val="0"/>
          <w:marRight w:val="0"/>
          <w:marTop w:val="0"/>
          <w:marBottom w:val="0"/>
          <w:divBdr>
            <w:top w:val="none" w:sz="0" w:space="0" w:color="auto"/>
            <w:left w:val="none" w:sz="0" w:space="0" w:color="auto"/>
            <w:bottom w:val="none" w:sz="0" w:space="0" w:color="auto"/>
            <w:right w:val="none" w:sz="0" w:space="0" w:color="auto"/>
          </w:divBdr>
          <w:divsChild>
            <w:div w:id="568007029">
              <w:marLeft w:val="0"/>
              <w:marRight w:val="0"/>
              <w:marTop w:val="0"/>
              <w:marBottom w:val="0"/>
              <w:divBdr>
                <w:top w:val="none" w:sz="0" w:space="0" w:color="auto"/>
                <w:left w:val="none" w:sz="0" w:space="0" w:color="auto"/>
                <w:bottom w:val="none" w:sz="0" w:space="0" w:color="auto"/>
                <w:right w:val="none" w:sz="0" w:space="0" w:color="auto"/>
              </w:divBdr>
              <w:divsChild>
                <w:div w:id="8730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38EAB-7126-9F4D-B5D8-733C9050E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6423</TotalTime>
  <Pages>38</Pages>
  <Words>41638</Words>
  <Characters>237340</Characters>
  <Application>Microsoft Office Word</Application>
  <DocSecurity>0</DocSecurity>
  <Lines>1977</Lines>
  <Paragraphs>556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Idit</dc:creator>
  <cp:keywords/>
  <dc:description/>
  <cp:lastModifiedBy>Idit Balachsan</cp:lastModifiedBy>
  <cp:revision>221</cp:revision>
  <cp:lastPrinted>2019-07-30T19:33:00Z</cp:lastPrinted>
  <dcterms:created xsi:type="dcterms:W3CDTF">2019-07-30T19:20:00Z</dcterms:created>
  <dcterms:modified xsi:type="dcterms:W3CDTF">2020-01-27T11:40:00Z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84a1e22f-c7ba-3db8-a828-f2acd54034d1</vt:lpwstr>
  </property>
  <property fmtid="{D5CDD505-2E9C-101B-9397-08002B2CF9AE}" pid="24" name="Mendeley Citation Style_1">
    <vt:lpwstr>http://www.zotero.org/styles/ieee</vt:lpwstr>
  </property>
</Properties>
</file>